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B6C1C11" w14:textId="78F80664" w:rsidR="004E7F0A" w:rsidRDefault="00A9038C" w:rsidP="00B20FA2">
      <w:pPr>
        <w:pStyle w:val="Title"/>
        <w:jc w:val="center"/>
        <w:rPr>
          <w:rFonts w:hint="eastAsia"/>
        </w:rPr>
      </w:pPr>
      <w:commentRangeStart w:id="0"/>
      <w:commentRangeEnd w:id="0"/>
      <w:r>
        <w:rPr>
          <w:rStyle w:val="CommentReference"/>
          <w:rFonts w:asciiTheme="minorHAnsi" w:eastAsiaTheme="minorHAnsi" w:hAnsiTheme="minorHAnsi" w:cstheme="minorBidi"/>
          <w:spacing w:val="0"/>
          <w:kern w:val="2"/>
        </w:rPr>
        <w:commentReference w:id="0"/>
      </w:r>
    </w:p>
    <w:p w14:paraId="782ED0BB" w14:textId="2AB1E472" w:rsidR="00331E4B" w:rsidRDefault="00331E4B" w:rsidP="00B20FA2">
      <w:pPr>
        <w:pStyle w:val="Title"/>
        <w:jc w:val="center"/>
        <w:rPr>
          <w:rFonts w:hint="eastAsia"/>
        </w:rPr>
      </w:pPr>
      <w:r>
        <w:t xml:space="preserve">Autonomous Steering Mechanism </w:t>
      </w:r>
    </w:p>
    <w:p w14:paraId="634F9DC2" w14:textId="5D640DE1" w:rsidR="00F60768" w:rsidRDefault="00661ABD" w:rsidP="00B20FA2">
      <w:pPr>
        <w:pStyle w:val="Title"/>
        <w:jc w:val="center"/>
        <w:rPr>
          <w:rFonts w:hint="eastAsia"/>
        </w:rPr>
      </w:pPr>
      <w:r>
        <w:t>Main Report</w:t>
      </w:r>
      <w:commentRangeStart w:id="1"/>
      <w:commentRangeEnd w:id="1"/>
      <w:r w:rsidR="00B74315">
        <w:rPr>
          <w:rStyle w:val="CommentReference"/>
          <w:rFonts w:asciiTheme="minorHAnsi" w:eastAsiaTheme="minorHAnsi" w:hAnsiTheme="minorHAnsi" w:cstheme="minorBidi"/>
          <w:spacing w:val="0"/>
          <w:kern w:val="2"/>
        </w:rPr>
        <w:commentReference w:id="1"/>
      </w:r>
    </w:p>
    <w:p w14:paraId="5B6AFD90" w14:textId="77777777" w:rsidR="00331E4B" w:rsidRDefault="00331E4B" w:rsidP="00331E4B"/>
    <w:p w14:paraId="6212FD7C" w14:textId="27EE2D60" w:rsidR="00331E4B" w:rsidRPr="00331E4B" w:rsidRDefault="00331E4B" w:rsidP="00331E4B">
      <w:r>
        <w:tab/>
      </w:r>
      <w:r>
        <w:tab/>
      </w:r>
      <w:r>
        <w:tab/>
      </w:r>
      <w:r>
        <w:tab/>
        <w:t>Client: UTS Motorsports</w:t>
      </w:r>
    </w:p>
    <w:p w14:paraId="6C408E4D" w14:textId="3B23A102" w:rsidR="00B20FA2" w:rsidRDefault="00B20FA2" w:rsidP="00B20FA2"/>
    <w:sdt>
      <w:sdtPr>
        <w:rPr>
          <w:rFonts w:asciiTheme="minorHAnsi" w:eastAsiaTheme="minorHAnsi" w:hAnsiTheme="minorHAnsi" w:cstheme="minorBidi"/>
          <w:b w:val="0"/>
          <w:bCs w:val="0"/>
          <w:color w:val="auto"/>
          <w:kern w:val="2"/>
          <w:sz w:val="24"/>
          <w:szCs w:val="24"/>
          <w:lang w:val="en-AU"/>
          <w14:ligatures w14:val="standardContextual"/>
        </w:rPr>
        <w:id w:val="-1976448352"/>
        <w:docPartObj>
          <w:docPartGallery w:val="Table of Contents"/>
          <w:docPartUnique/>
        </w:docPartObj>
      </w:sdtPr>
      <w:sdtEndPr>
        <w:rPr>
          <w:noProof/>
        </w:rPr>
      </w:sdtEndPr>
      <w:sdtContent>
        <w:p w14:paraId="7F5EFE50" w14:textId="77777777" w:rsidR="006C77E1" w:rsidRPr="00110C9F" w:rsidRDefault="006C77E1" w:rsidP="006C77E1">
          <w:pPr>
            <w:pStyle w:val="TOCHeading"/>
            <w:rPr>
              <w:rStyle w:val="Heading1Char"/>
              <w:rFonts w:hint="eastAsia"/>
              <w:b w:val="0"/>
              <w:bCs w:val="0"/>
            </w:rPr>
          </w:pPr>
          <w:r w:rsidRPr="00110C9F">
            <w:rPr>
              <w:rStyle w:val="Heading1Char"/>
              <w:b w:val="0"/>
              <w:bCs w:val="0"/>
            </w:rPr>
            <w:t>Contents</w:t>
          </w:r>
        </w:p>
        <w:p w14:paraId="6732C299" w14:textId="1760968B" w:rsidR="00FA7321" w:rsidRDefault="006C77E1">
          <w:pPr>
            <w:pStyle w:val="TOC1"/>
            <w:tabs>
              <w:tab w:val="right" w:leader="dot" w:pos="9016"/>
            </w:tabs>
            <w:rPr>
              <w:rFonts w:eastAsiaTheme="minorEastAsia"/>
              <w:b w:val="0"/>
              <w:bCs w:val="0"/>
              <w:i w:val="0"/>
              <w:iCs w:val="0"/>
              <w:noProof/>
              <w:lang w:val="en-US"/>
            </w:rPr>
          </w:pPr>
          <w:r>
            <w:rPr>
              <w:b w:val="0"/>
              <w:bCs w:val="0"/>
            </w:rPr>
            <w:fldChar w:fldCharType="begin"/>
          </w:r>
          <w:r>
            <w:instrText xml:space="preserve"> TOC \o "1-3" \h \z \u </w:instrText>
          </w:r>
          <w:r>
            <w:rPr>
              <w:b w:val="0"/>
              <w:bCs w:val="0"/>
            </w:rPr>
            <w:fldChar w:fldCharType="separate"/>
          </w:r>
          <w:hyperlink w:anchor="_Toc183192859" w:history="1">
            <w:r w:rsidR="00FA7321" w:rsidRPr="00676667">
              <w:rPr>
                <w:rStyle w:val="Hyperlink"/>
                <w:noProof/>
              </w:rPr>
              <w:t>Introduction</w:t>
            </w:r>
            <w:r w:rsidR="00FA7321">
              <w:rPr>
                <w:noProof/>
                <w:webHidden/>
              </w:rPr>
              <w:tab/>
            </w:r>
            <w:r w:rsidR="00FA7321">
              <w:rPr>
                <w:noProof/>
                <w:webHidden/>
              </w:rPr>
              <w:fldChar w:fldCharType="begin"/>
            </w:r>
            <w:r w:rsidR="00FA7321">
              <w:rPr>
                <w:noProof/>
                <w:webHidden/>
              </w:rPr>
              <w:instrText xml:space="preserve"> PAGEREF _Toc183192859 \h </w:instrText>
            </w:r>
            <w:r w:rsidR="00FA7321">
              <w:rPr>
                <w:noProof/>
                <w:webHidden/>
              </w:rPr>
            </w:r>
            <w:r w:rsidR="00FA7321">
              <w:rPr>
                <w:noProof/>
                <w:webHidden/>
              </w:rPr>
              <w:fldChar w:fldCharType="separate"/>
            </w:r>
            <w:r w:rsidR="00FA7321">
              <w:rPr>
                <w:noProof/>
                <w:webHidden/>
              </w:rPr>
              <w:t>2</w:t>
            </w:r>
            <w:r w:rsidR="00FA7321">
              <w:rPr>
                <w:noProof/>
                <w:webHidden/>
              </w:rPr>
              <w:fldChar w:fldCharType="end"/>
            </w:r>
          </w:hyperlink>
        </w:p>
        <w:p w14:paraId="216067F0" w14:textId="734D9978" w:rsidR="00FA7321" w:rsidRDefault="00FA7321">
          <w:pPr>
            <w:pStyle w:val="TOC1"/>
            <w:tabs>
              <w:tab w:val="right" w:leader="dot" w:pos="9016"/>
            </w:tabs>
            <w:rPr>
              <w:rFonts w:eastAsiaTheme="minorEastAsia"/>
              <w:b w:val="0"/>
              <w:bCs w:val="0"/>
              <w:i w:val="0"/>
              <w:iCs w:val="0"/>
              <w:noProof/>
              <w:lang w:val="en-US"/>
            </w:rPr>
          </w:pPr>
          <w:hyperlink w:anchor="_Toc183192860" w:history="1">
            <w:r w:rsidRPr="00676667">
              <w:rPr>
                <w:rStyle w:val="Hyperlink"/>
                <w:noProof/>
              </w:rPr>
              <w:t>Project Documentation</w:t>
            </w:r>
            <w:r>
              <w:rPr>
                <w:noProof/>
                <w:webHidden/>
              </w:rPr>
              <w:tab/>
            </w:r>
            <w:r>
              <w:rPr>
                <w:noProof/>
                <w:webHidden/>
              </w:rPr>
              <w:fldChar w:fldCharType="begin"/>
            </w:r>
            <w:r>
              <w:rPr>
                <w:noProof/>
                <w:webHidden/>
              </w:rPr>
              <w:instrText xml:space="preserve"> PAGEREF _Toc183192860 \h </w:instrText>
            </w:r>
            <w:r>
              <w:rPr>
                <w:noProof/>
                <w:webHidden/>
              </w:rPr>
            </w:r>
            <w:r>
              <w:rPr>
                <w:noProof/>
                <w:webHidden/>
              </w:rPr>
              <w:fldChar w:fldCharType="separate"/>
            </w:r>
            <w:r>
              <w:rPr>
                <w:noProof/>
                <w:webHidden/>
              </w:rPr>
              <w:t>2</w:t>
            </w:r>
            <w:r>
              <w:rPr>
                <w:noProof/>
                <w:webHidden/>
              </w:rPr>
              <w:fldChar w:fldCharType="end"/>
            </w:r>
          </w:hyperlink>
        </w:p>
        <w:p w14:paraId="0A801B70" w14:textId="14BD7E15" w:rsidR="00FA7321" w:rsidRDefault="00FA7321">
          <w:pPr>
            <w:pStyle w:val="TOC2"/>
            <w:tabs>
              <w:tab w:val="right" w:leader="dot" w:pos="9016"/>
            </w:tabs>
            <w:rPr>
              <w:rFonts w:eastAsiaTheme="minorEastAsia"/>
              <w:b w:val="0"/>
              <w:bCs w:val="0"/>
              <w:noProof/>
              <w:sz w:val="24"/>
              <w:szCs w:val="24"/>
              <w:lang w:val="en-US"/>
            </w:rPr>
          </w:pPr>
          <w:hyperlink w:anchor="_Toc183192861" w:history="1">
            <w:r w:rsidRPr="00676667">
              <w:rPr>
                <w:rStyle w:val="Hyperlink"/>
                <w:noProof/>
              </w:rPr>
              <w:t>Timeline</w:t>
            </w:r>
            <w:r>
              <w:rPr>
                <w:noProof/>
                <w:webHidden/>
              </w:rPr>
              <w:tab/>
            </w:r>
            <w:r>
              <w:rPr>
                <w:noProof/>
                <w:webHidden/>
              </w:rPr>
              <w:fldChar w:fldCharType="begin"/>
            </w:r>
            <w:r>
              <w:rPr>
                <w:noProof/>
                <w:webHidden/>
              </w:rPr>
              <w:instrText xml:space="preserve"> PAGEREF _Toc183192861 \h </w:instrText>
            </w:r>
            <w:r>
              <w:rPr>
                <w:noProof/>
                <w:webHidden/>
              </w:rPr>
            </w:r>
            <w:r>
              <w:rPr>
                <w:noProof/>
                <w:webHidden/>
              </w:rPr>
              <w:fldChar w:fldCharType="separate"/>
            </w:r>
            <w:r>
              <w:rPr>
                <w:noProof/>
                <w:webHidden/>
              </w:rPr>
              <w:t>3</w:t>
            </w:r>
            <w:r>
              <w:rPr>
                <w:noProof/>
                <w:webHidden/>
              </w:rPr>
              <w:fldChar w:fldCharType="end"/>
            </w:r>
          </w:hyperlink>
        </w:p>
        <w:p w14:paraId="6FA94278" w14:textId="775560AC" w:rsidR="00FA7321" w:rsidRDefault="00FA7321">
          <w:pPr>
            <w:pStyle w:val="TOC2"/>
            <w:tabs>
              <w:tab w:val="right" w:leader="dot" w:pos="9016"/>
            </w:tabs>
            <w:rPr>
              <w:rFonts w:eastAsiaTheme="minorEastAsia"/>
              <w:b w:val="0"/>
              <w:bCs w:val="0"/>
              <w:noProof/>
              <w:sz w:val="24"/>
              <w:szCs w:val="24"/>
              <w:lang w:val="en-US"/>
            </w:rPr>
          </w:pPr>
          <w:hyperlink w:anchor="_Toc183192862" w:history="1">
            <w:r w:rsidRPr="00676667">
              <w:rPr>
                <w:rStyle w:val="Hyperlink"/>
                <w:noProof/>
              </w:rPr>
              <w:t>Problem Statement</w:t>
            </w:r>
            <w:r>
              <w:rPr>
                <w:noProof/>
                <w:webHidden/>
              </w:rPr>
              <w:tab/>
            </w:r>
            <w:r>
              <w:rPr>
                <w:noProof/>
                <w:webHidden/>
              </w:rPr>
              <w:fldChar w:fldCharType="begin"/>
            </w:r>
            <w:r>
              <w:rPr>
                <w:noProof/>
                <w:webHidden/>
              </w:rPr>
              <w:instrText xml:space="preserve"> PAGEREF _Toc183192862 \h </w:instrText>
            </w:r>
            <w:r>
              <w:rPr>
                <w:noProof/>
                <w:webHidden/>
              </w:rPr>
            </w:r>
            <w:r>
              <w:rPr>
                <w:noProof/>
                <w:webHidden/>
              </w:rPr>
              <w:fldChar w:fldCharType="separate"/>
            </w:r>
            <w:r>
              <w:rPr>
                <w:noProof/>
                <w:webHidden/>
              </w:rPr>
              <w:t>3</w:t>
            </w:r>
            <w:r>
              <w:rPr>
                <w:noProof/>
                <w:webHidden/>
              </w:rPr>
              <w:fldChar w:fldCharType="end"/>
            </w:r>
          </w:hyperlink>
        </w:p>
        <w:p w14:paraId="4B67EAEE" w14:textId="2B3D623C" w:rsidR="00FA7321" w:rsidRDefault="00FA7321">
          <w:pPr>
            <w:pStyle w:val="TOC2"/>
            <w:tabs>
              <w:tab w:val="right" w:leader="dot" w:pos="9016"/>
            </w:tabs>
            <w:rPr>
              <w:rFonts w:eastAsiaTheme="minorEastAsia"/>
              <w:b w:val="0"/>
              <w:bCs w:val="0"/>
              <w:noProof/>
              <w:sz w:val="24"/>
              <w:szCs w:val="24"/>
              <w:lang w:val="en-US"/>
            </w:rPr>
          </w:pPr>
          <w:hyperlink w:anchor="_Toc183192863" w:history="1">
            <w:r w:rsidRPr="00676667">
              <w:rPr>
                <w:rStyle w:val="Hyperlink"/>
                <w:noProof/>
              </w:rPr>
              <w:t>Ideation &amp; Morphological Table</w:t>
            </w:r>
            <w:r>
              <w:rPr>
                <w:noProof/>
                <w:webHidden/>
              </w:rPr>
              <w:tab/>
            </w:r>
            <w:r>
              <w:rPr>
                <w:noProof/>
                <w:webHidden/>
              </w:rPr>
              <w:fldChar w:fldCharType="begin"/>
            </w:r>
            <w:r>
              <w:rPr>
                <w:noProof/>
                <w:webHidden/>
              </w:rPr>
              <w:instrText xml:space="preserve"> PAGEREF _Toc183192863 \h </w:instrText>
            </w:r>
            <w:r>
              <w:rPr>
                <w:noProof/>
                <w:webHidden/>
              </w:rPr>
            </w:r>
            <w:r>
              <w:rPr>
                <w:noProof/>
                <w:webHidden/>
              </w:rPr>
              <w:fldChar w:fldCharType="separate"/>
            </w:r>
            <w:r>
              <w:rPr>
                <w:noProof/>
                <w:webHidden/>
              </w:rPr>
              <w:t>4</w:t>
            </w:r>
            <w:r>
              <w:rPr>
                <w:noProof/>
                <w:webHidden/>
              </w:rPr>
              <w:fldChar w:fldCharType="end"/>
            </w:r>
          </w:hyperlink>
        </w:p>
        <w:p w14:paraId="6CAC97AE" w14:textId="56B45262" w:rsidR="00FA7321" w:rsidRDefault="00FA7321">
          <w:pPr>
            <w:pStyle w:val="TOC3"/>
            <w:tabs>
              <w:tab w:val="left" w:pos="960"/>
              <w:tab w:val="right" w:leader="dot" w:pos="9016"/>
            </w:tabs>
            <w:rPr>
              <w:rFonts w:eastAsiaTheme="minorEastAsia"/>
              <w:noProof/>
              <w:lang w:val="en-US"/>
            </w:rPr>
          </w:pPr>
          <w:hyperlink w:anchor="_Toc183192864" w:history="1">
            <w:r w:rsidRPr="00676667">
              <w:rPr>
                <w:rStyle w:val="Hyperlink"/>
                <w:noProof/>
              </w:rPr>
              <w:t>1.</w:t>
            </w:r>
            <w:r>
              <w:rPr>
                <w:rFonts w:eastAsiaTheme="minorEastAsia"/>
                <w:noProof/>
                <w:lang w:val="en-US"/>
              </w:rPr>
              <w:tab/>
            </w:r>
            <w:r w:rsidRPr="00676667">
              <w:rPr>
                <w:rStyle w:val="Hyperlink"/>
                <w:noProof/>
              </w:rPr>
              <w:t>Motor type</w:t>
            </w:r>
            <w:r>
              <w:rPr>
                <w:noProof/>
                <w:webHidden/>
              </w:rPr>
              <w:tab/>
            </w:r>
            <w:r>
              <w:rPr>
                <w:noProof/>
                <w:webHidden/>
              </w:rPr>
              <w:fldChar w:fldCharType="begin"/>
            </w:r>
            <w:r>
              <w:rPr>
                <w:noProof/>
                <w:webHidden/>
              </w:rPr>
              <w:instrText xml:space="preserve"> PAGEREF _Toc183192864 \h </w:instrText>
            </w:r>
            <w:r>
              <w:rPr>
                <w:noProof/>
                <w:webHidden/>
              </w:rPr>
            </w:r>
            <w:r>
              <w:rPr>
                <w:noProof/>
                <w:webHidden/>
              </w:rPr>
              <w:fldChar w:fldCharType="separate"/>
            </w:r>
            <w:r>
              <w:rPr>
                <w:noProof/>
                <w:webHidden/>
              </w:rPr>
              <w:t>4</w:t>
            </w:r>
            <w:r>
              <w:rPr>
                <w:noProof/>
                <w:webHidden/>
              </w:rPr>
              <w:fldChar w:fldCharType="end"/>
            </w:r>
          </w:hyperlink>
        </w:p>
        <w:p w14:paraId="3443EBA4" w14:textId="7BC13437" w:rsidR="00FA7321" w:rsidRDefault="00FA7321">
          <w:pPr>
            <w:pStyle w:val="TOC3"/>
            <w:tabs>
              <w:tab w:val="left" w:pos="960"/>
              <w:tab w:val="right" w:leader="dot" w:pos="9016"/>
            </w:tabs>
            <w:rPr>
              <w:rFonts w:eastAsiaTheme="minorEastAsia"/>
              <w:noProof/>
              <w:lang w:val="en-US"/>
            </w:rPr>
          </w:pPr>
          <w:hyperlink w:anchor="_Toc183192865" w:history="1">
            <w:r w:rsidRPr="00676667">
              <w:rPr>
                <w:rStyle w:val="Hyperlink"/>
                <w:noProof/>
              </w:rPr>
              <w:t>2.</w:t>
            </w:r>
            <w:r>
              <w:rPr>
                <w:rFonts w:eastAsiaTheme="minorEastAsia"/>
                <w:noProof/>
                <w:lang w:val="en-US"/>
              </w:rPr>
              <w:tab/>
            </w:r>
            <w:r w:rsidRPr="00676667">
              <w:rPr>
                <w:rStyle w:val="Hyperlink"/>
                <w:noProof/>
              </w:rPr>
              <w:t>Coupling Position</w:t>
            </w:r>
            <w:r>
              <w:rPr>
                <w:noProof/>
                <w:webHidden/>
              </w:rPr>
              <w:tab/>
            </w:r>
            <w:r>
              <w:rPr>
                <w:noProof/>
                <w:webHidden/>
              </w:rPr>
              <w:fldChar w:fldCharType="begin"/>
            </w:r>
            <w:r>
              <w:rPr>
                <w:noProof/>
                <w:webHidden/>
              </w:rPr>
              <w:instrText xml:space="preserve"> PAGEREF _Toc183192865 \h </w:instrText>
            </w:r>
            <w:r>
              <w:rPr>
                <w:noProof/>
                <w:webHidden/>
              </w:rPr>
            </w:r>
            <w:r>
              <w:rPr>
                <w:noProof/>
                <w:webHidden/>
              </w:rPr>
              <w:fldChar w:fldCharType="separate"/>
            </w:r>
            <w:r>
              <w:rPr>
                <w:noProof/>
                <w:webHidden/>
              </w:rPr>
              <w:t>4</w:t>
            </w:r>
            <w:r>
              <w:rPr>
                <w:noProof/>
                <w:webHidden/>
              </w:rPr>
              <w:fldChar w:fldCharType="end"/>
            </w:r>
          </w:hyperlink>
        </w:p>
        <w:p w14:paraId="2CB3CF1E" w14:textId="097B12A4" w:rsidR="00FA7321" w:rsidRDefault="00FA7321">
          <w:pPr>
            <w:pStyle w:val="TOC3"/>
            <w:tabs>
              <w:tab w:val="left" w:pos="960"/>
              <w:tab w:val="right" w:leader="dot" w:pos="9016"/>
            </w:tabs>
            <w:rPr>
              <w:rFonts w:eastAsiaTheme="minorEastAsia"/>
              <w:noProof/>
              <w:lang w:val="en-US"/>
            </w:rPr>
          </w:pPr>
          <w:hyperlink w:anchor="_Toc183192866" w:history="1">
            <w:r w:rsidRPr="00676667">
              <w:rPr>
                <w:rStyle w:val="Hyperlink"/>
                <w:noProof/>
              </w:rPr>
              <w:t>3.</w:t>
            </w:r>
            <w:r>
              <w:rPr>
                <w:rFonts w:eastAsiaTheme="minorEastAsia"/>
                <w:noProof/>
                <w:lang w:val="en-US"/>
              </w:rPr>
              <w:tab/>
            </w:r>
            <w:r w:rsidRPr="00676667">
              <w:rPr>
                <w:rStyle w:val="Hyperlink"/>
                <w:noProof/>
              </w:rPr>
              <w:t>Motor to Steering Coupling</w:t>
            </w:r>
            <w:r>
              <w:rPr>
                <w:noProof/>
                <w:webHidden/>
              </w:rPr>
              <w:tab/>
            </w:r>
            <w:r>
              <w:rPr>
                <w:noProof/>
                <w:webHidden/>
              </w:rPr>
              <w:fldChar w:fldCharType="begin"/>
            </w:r>
            <w:r>
              <w:rPr>
                <w:noProof/>
                <w:webHidden/>
              </w:rPr>
              <w:instrText xml:space="preserve"> PAGEREF _Toc183192866 \h </w:instrText>
            </w:r>
            <w:r>
              <w:rPr>
                <w:noProof/>
                <w:webHidden/>
              </w:rPr>
            </w:r>
            <w:r>
              <w:rPr>
                <w:noProof/>
                <w:webHidden/>
              </w:rPr>
              <w:fldChar w:fldCharType="separate"/>
            </w:r>
            <w:r>
              <w:rPr>
                <w:noProof/>
                <w:webHidden/>
              </w:rPr>
              <w:t>4</w:t>
            </w:r>
            <w:r>
              <w:rPr>
                <w:noProof/>
                <w:webHidden/>
              </w:rPr>
              <w:fldChar w:fldCharType="end"/>
            </w:r>
          </w:hyperlink>
        </w:p>
        <w:p w14:paraId="091D71E4" w14:textId="711F0DD5" w:rsidR="00FA7321" w:rsidRDefault="00FA7321">
          <w:pPr>
            <w:pStyle w:val="TOC3"/>
            <w:tabs>
              <w:tab w:val="left" w:pos="960"/>
              <w:tab w:val="right" w:leader="dot" w:pos="9016"/>
            </w:tabs>
            <w:rPr>
              <w:rFonts w:eastAsiaTheme="minorEastAsia"/>
              <w:noProof/>
              <w:lang w:val="en-US"/>
            </w:rPr>
          </w:pPr>
          <w:hyperlink w:anchor="_Toc183192867" w:history="1">
            <w:r w:rsidRPr="00676667">
              <w:rPr>
                <w:rStyle w:val="Hyperlink"/>
                <w:noProof/>
              </w:rPr>
              <w:t>4.</w:t>
            </w:r>
            <w:r>
              <w:rPr>
                <w:rFonts w:eastAsiaTheme="minorEastAsia"/>
                <w:noProof/>
                <w:lang w:val="en-US"/>
              </w:rPr>
              <w:tab/>
            </w:r>
            <w:r w:rsidRPr="00676667">
              <w:rPr>
                <w:rStyle w:val="Hyperlink"/>
                <w:noProof/>
              </w:rPr>
              <w:t>Disengagement</w:t>
            </w:r>
            <w:r>
              <w:rPr>
                <w:noProof/>
                <w:webHidden/>
              </w:rPr>
              <w:tab/>
            </w:r>
            <w:r>
              <w:rPr>
                <w:noProof/>
                <w:webHidden/>
              </w:rPr>
              <w:fldChar w:fldCharType="begin"/>
            </w:r>
            <w:r>
              <w:rPr>
                <w:noProof/>
                <w:webHidden/>
              </w:rPr>
              <w:instrText xml:space="preserve"> PAGEREF _Toc183192867 \h </w:instrText>
            </w:r>
            <w:r>
              <w:rPr>
                <w:noProof/>
                <w:webHidden/>
              </w:rPr>
            </w:r>
            <w:r>
              <w:rPr>
                <w:noProof/>
                <w:webHidden/>
              </w:rPr>
              <w:fldChar w:fldCharType="separate"/>
            </w:r>
            <w:r>
              <w:rPr>
                <w:noProof/>
                <w:webHidden/>
              </w:rPr>
              <w:t>4</w:t>
            </w:r>
            <w:r>
              <w:rPr>
                <w:noProof/>
                <w:webHidden/>
              </w:rPr>
              <w:fldChar w:fldCharType="end"/>
            </w:r>
          </w:hyperlink>
        </w:p>
        <w:p w14:paraId="49A6EFF3" w14:textId="009B8C68" w:rsidR="00FA7321" w:rsidRDefault="00FA7321">
          <w:pPr>
            <w:pStyle w:val="TOC2"/>
            <w:tabs>
              <w:tab w:val="right" w:leader="dot" w:pos="9016"/>
            </w:tabs>
            <w:rPr>
              <w:rFonts w:eastAsiaTheme="minorEastAsia"/>
              <w:b w:val="0"/>
              <w:bCs w:val="0"/>
              <w:noProof/>
              <w:sz w:val="24"/>
              <w:szCs w:val="24"/>
              <w:lang w:val="en-US"/>
            </w:rPr>
          </w:pPr>
          <w:hyperlink w:anchor="_Toc183192868" w:history="1">
            <w:r w:rsidRPr="00676667">
              <w:rPr>
                <w:rStyle w:val="Hyperlink"/>
                <w:noProof/>
              </w:rPr>
              <w:t>Scoring Matrix</w:t>
            </w:r>
            <w:r>
              <w:rPr>
                <w:noProof/>
                <w:webHidden/>
              </w:rPr>
              <w:tab/>
            </w:r>
            <w:r>
              <w:rPr>
                <w:noProof/>
                <w:webHidden/>
              </w:rPr>
              <w:fldChar w:fldCharType="begin"/>
            </w:r>
            <w:r>
              <w:rPr>
                <w:noProof/>
                <w:webHidden/>
              </w:rPr>
              <w:instrText xml:space="preserve"> PAGEREF _Toc183192868 \h </w:instrText>
            </w:r>
            <w:r>
              <w:rPr>
                <w:noProof/>
                <w:webHidden/>
              </w:rPr>
            </w:r>
            <w:r>
              <w:rPr>
                <w:noProof/>
                <w:webHidden/>
              </w:rPr>
              <w:fldChar w:fldCharType="separate"/>
            </w:r>
            <w:r>
              <w:rPr>
                <w:noProof/>
                <w:webHidden/>
              </w:rPr>
              <w:t>5</w:t>
            </w:r>
            <w:r>
              <w:rPr>
                <w:noProof/>
                <w:webHidden/>
              </w:rPr>
              <w:fldChar w:fldCharType="end"/>
            </w:r>
          </w:hyperlink>
        </w:p>
        <w:p w14:paraId="245018FE" w14:textId="42091322" w:rsidR="00FA7321" w:rsidRDefault="00FA7321">
          <w:pPr>
            <w:pStyle w:val="TOC3"/>
            <w:tabs>
              <w:tab w:val="left" w:pos="960"/>
              <w:tab w:val="right" w:leader="dot" w:pos="9016"/>
            </w:tabs>
            <w:rPr>
              <w:rFonts w:eastAsiaTheme="minorEastAsia"/>
              <w:noProof/>
              <w:lang w:val="en-US"/>
            </w:rPr>
          </w:pPr>
          <w:hyperlink w:anchor="_Toc183192869" w:history="1">
            <w:r w:rsidRPr="00676667">
              <w:rPr>
                <w:rStyle w:val="Hyperlink"/>
                <w:noProof/>
              </w:rPr>
              <w:t>1.</w:t>
            </w:r>
            <w:r>
              <w:rPr>
                <w:rFonts w:eastAsiaTheme="minorEastAsia"/>
                <w:noProof/>
                <w:lang w:val="en-US"/>
              </w:rPr>
              <w:tab/>
            </w:r>
            <w:r w:rsidRPr="00676667">
              <w:rPr>
                <w:rStyle w:val="Hyperlink"/>
                <w:noProof/>
              </w:rPr>
              <w:t>Performance</w:t>
            </w:r>
            <w:r>
              <w:rPr>
                <w:noProof/>
                <w:webHidden/>
              </w:rPr>
              <w:tab/>
            </w:r>
            <w:r>
              <w:rPr>
                <w:noProof/>
                <w:webHidden/>
              </w:rPr>
              <w:fldChar w:fldCharType="begin"/>
            </w:r>
            <w:r>
              <w:rPr>
                <w:noProof/>
                <w:webHidden/>
              </w:rPr>
              <w:instrText xml:space="preserve"> PAGEREF _Toc183192869 \h </w:instrText>
            </w:r>
            <w:r>
              <w:rPr>
                <w:noProof/>
                <w:webHidden/>
              </w:rPr>
            </w:r>
            <w:r>
              <w:rPr>
                <w:noProof/>
                <w:webHidden/>
              </w:rPr>
              <w:fldChar w:fldCharType="separate"/>
            </w:r>
            <w:r>
              <w:rPr>
                <w:noProof/>
                <w:webHidden/>
              </w:rPr>
              <w:t>5</w:t>
            </w:r>
            <w:r>
              <w:rPr>
                <w:noProof/>
                <w:webHidden/>
              </w:rPr>
              <w:fldChar w:fldCharType="end"/>
            </w:r>
          </w:hyperlink>
        </w:p>
        <w:p w14:paraId="2FDB8857" w14:textId="0AB199FE" w:rsidR="00FA7321" w:rsidRDefault="00FA7321">
          <w:pPr>
            <w:pStyle w:val="TOC3"/>
            <w:tabs>
              <w:tab w:val="left" w:pos="960"/>
              <w:tab w:val="right" w:leader="dot" w:pos="9016"/>
            </w:tabs>
            <w:rPr>
              <w:rFonts w:eastAsiaTheme="minorEastAsia"/>
              <w:noProof/>
              <w:lang w:val="en-US"/>
            </w:rPr>
          </w:pPr>
          <w:hyperlink w:anchor="_Toc183192870" w:history="1">
            <w:r w:rsidRPr="00676667">
              <w:rPr>
                <w:rStyle w:val="Hyperlink"/>
                <w:noProof/>
              </w:rPr>
              <w:t>2.</w:t>
            </w:r>
            <w:r>
              <w:rPr>
                <w:rFonts w:eastAsiaTheme="minorEastAsia"/>
                <w:noProof/>
                <w:lang w:val="en-US"/>
              </w:rPr>
              <w:tab/>
            </w:r>
            <w:r w:rsidRPr="00676667">
              <w:rPr>
                <w:rStyle w:val="Hyperlink"/>
                <w:noProof/>
              </w:rPr>
              <w:t>Precision &amp; Accuracy</w:t>
            </w:r>
            <w:r>
              <w:rPr>
                <w:noProof/>
                <w:webHidden/>
              </w:rPr>
              <w:tab/>
            </w:r>
            <w:r>
              <w:rPr>
                <w:noProof/>
                <w:webHidden/>
              </w:rPr>
              <w:fldChar w:fldCharType="begin"/>
            </w:r>
            <w:r>
              <w:rPr>
                <w:noProof/>
                <w:webHidden/>
              </w:rPr>
              <w:instrText xml:space="preserve"> PAGEREF _Toc183192870 \h </w:instrText>
            </w:r>
            <w:r>
              <w:rPr>
                <w:noProof/>
                <w:webHidden/>
              </w:rPr>
            </w:r>
            <w:r>
              <w:rPr>
                <w:noProof/>
                <w:webHidden/>
              </w:rPr>
              <w:fldChar w:fldCharType="separate"/>
            </w:r>
            <w:r>
              <w:rPr>
                <w:noProof/>
                <w:webHidden/>
              </w:rPr>
              <w:t>5</w:t>
            </w:r>
            <w:r>
              <w:rPr>
                <w:noProof/>
                <w:webHidden/>
              </w:rPr>
              <w:fldChar w:fldCharType="end"/>
            </w:r>
          </w:hyperlink>
        </w:p>
        <w:p w14:paraId="140A30B3" w14:textId="079418BC" w:rsidR="00FA7321" w:rsidRDefault="00FA7321">
          <w:pPr>
            <w:pStyle w:val="TOC3"/>
            <w:tabs>
              <w:tab w:val="left" w:pos="960"/>
              <w:tab w:val="right" w:leader="dot" w:pos="9016"/>
            </w:tabs>
            <w:rPr>
              <w:rFonts w:eastAsiaTheme="minorEastAsia"/>
              <w:noProof/>
              <w:lang w:val="en-US"/>
            </w:rPr>
          </w:pPr>
          <w:hyperlink w:anchor="_Toc183192871" w:history="1">
            <w:r w:rsidRPr="00676667">
              <w:rPr>
                <w:rStyle w:val="Hyperlink"/>
                <w:noProof/>
              </w:rPr>
              <w:t>3.</w:t>
            </w:r>
            <w:r>
              <w:rPr>
                <w:rFonts w:eastAsiaTheme="minorEastAsia"/>
                <w:noProof/>
                <w:lang w:val="en-US"/>
              </w:rPr>
              <w:tab/>
            </w:r>
            <w:r w:rsidRPr="00676667">
              <w:rPr>
                <w:rStyle w:val="Hyperlink"/>
                <w:noProof/>
              </w:rPr>
              <w:t>Reliability &amp; Durability</w:t>
            </w:r>
            <w:r>
              <w:rPr>
                <w:noProof/>
                <w:webHidden/>
              </w:rPr>
              <w:tab/>
            </w:r>
            <w:r>
              <w:rPr>
                <w:noProof/>
                <w:webHidden/>
              </w:rPr>
              <w:fldChar w:fldCharType="begin"/>
            </w:r>
            <w:r>
              <w:rPr>
                <w:noProof/>
                <w:webHidden/>
              </w:rPr>
              <w:instrText xml:space="preserve"> PAGEREF _Toc183192871 \h </w:instrText>
            </w:r>
            <w:r>
              <w:rPr>
                <w:noProof/>
                <w:webHidden/>
              </w:rPr>
            </w:r>
            <w:r>
              <w:rPr>
                <w:noProof/>
                <w:webHidden/>
              </w:rPr>
              <w:fldChar w:fldCharType="separate"/>
            </w:r>
            <w:r>
              <w:rPr>
                <w:noProof/>
                <w:webHidden/>
              </w:rPr>
              <w:t>5</w:t>
            </w:r>
            <w:r>
              <w:rPr>
                <w:noProof/>
                <w:webHidden/>
              </w:rPr>
              <w:fldChar w:fldCharType="end"/>
            </w:r>
          </w:hyperlink>
        </w:p>
        <w:p w14:paraId="65FAF441" w14:textId="124D21D7" w:rsidR="00FA7321" w:rsidRDefault="00FA7321">
          <w:pPr>
            <w:pStyle w:val="TOC3"/>
            <w:tabs>
              <w:tab w:val="left" w:pos="960"/>
              <w:tab w:val="right" w:leader="dot" w:pos="9016"/>
            </w:tabs>
            <w:rPr>
              <w:rFonts w:eastAsiaTheme="minorEastAsia"/>
              <w:noProof/>
              <w:lang w:val="en-US"/>
            </w:rPr>
          </w:pPr>
          <w:hyperlink w:anchor="_Toc183192872" w:history="1">
            <w:r w:rsidRPr="00676667">
              <w:rPr>
                <w:rStyle w:val="Hyperlink"/>
                <w:noProof/>
              </w:rPr>
              <w:t>4.</w:t>
            </w:r>
            <w:r>
              <w:rPr>
                <w:rFonts w:eastAsiaTheme="minorEastAsia"/>
                <w:noProof/>
                <w:lang w:val="en-US"/>
              </w:rPr>
              <w:tab/>
            </w:r>
            <w:r w:rsidRPr="00676667">
              <w:rPr>
                <w:rStyle w:val="Hyperlink"/>
                <w:noProof/>
              </w:rPr>
              <w:t>Complexity &amp; Integration</w:t>
            </w:r>
            <w:r>
              <w:rPr>
                <w:noProof/>
                <w:webHidden/>
              </w:rPr>
              <w:tab/>
            </w:r>
            <w:r>
              <w:rPr>
                <w:noProof/>
                <w:webHidden/>
              </w:rPr>
              <w:fldChar w:fldCharType="begin"/>
            </w:r>
            <w:r>
              <w:rPr>
                <w:noProof/>
                <w:webHidden/>
              </w:rPr>
              <w:instrText xml:space="preserve"> PAGEREF _Toc183192872 \h </w:instrText>
            </w:r>
            <w:r>
              <w:rPr>
                <w:noProof/>
                <w:webHidden/>
              </w:rPr>
            </w:r>
            <w:r>
              <w:rPr>
                <w:noProof/>
                <w:webHidden/>
              </w:rPr>
              <w:fldChar w:fldCharType="separate"/>
            </w:r>
            <w:r>
              <w:rPr>
                <w:noProof/>
                <w:webHidden/>
              </w:rPr>
              <w:t>5</w:t>
            </w:r>
            <w:r>
              <w:rPr>
                <w:noProof/>
                <w:webHidden/>
              </w:rPr>
              <w:fldChar w:fldCharType="end"/>
            </w:r>
          </w:hyperlink>
        </w:p>
        <w:p w14:paraId="6779486A" w14:textId="7ADB3C50" w:rsidR="00FA7321" w:rsidRDefault="00FA7321">
          <w:pPr>
            <w:pStyle w:val="TOC3"/>
            <w:tabs>
              <w:tab w:val="left" w:pos="960"/>
              <w:tab w:val="right" w:leader="dot" w:pos="9016"/>
            </w:tabs>
            <w:rPr>
              <w:rFonts w:eastAsiaTheme="minorEastAsia"/>
              <w:noProof/>
              <w:lang w:val="en-US"/>
            </w:rPr>
          </w:pPr>
          <w:hyperlink w:anchor="_Toc183192873" w:history="1">
            <w:r w:rsidRPr="00676667">
              <w:rPr>
                <w:rStyle w:val="Hyperlink"/>
                <w:noProof/>
              </w:rPr>
              <w:t>5.</w:t>
            </w:r>
            <w:r>
              <w:rPr>
                <w:rFonts w:eastAsiaTheme="minorEastAsia"/>
                <w:noProof/>
                <w:lang w:val="en-US"/>
              </w:rPr>
              <w:tab/>
            </w:r>
            <w:r w:rsidRPr="00676667">
              <w:rPr>
                <w:rStyle w:val="Hyperlink"/>
                <w:noProof/>
              </w:rPr>
              <w:t>Cost-Effectiveness</w:t>
            </w:r>
            <w:r>
              <w:rPr>
                <w:noProof/>
                <w:webHidden/>
              </w:rPr>
              <w:tab/>
            </w:r>
            <w:r>
              <w:rPr>
                <w:noProof/>
                <w:webHidden/>
              </w:rPr>
              <w:fldChar w:fldCharType="begin"/>
            </w:r>
            <w:r>
              <w:rPr>
                <w:noProof/>
                <w:webHidden/>
              </w:rPr>
              <w:instrText xml:space="preserve"> PAGEREF _Toc183192873 \h </w:instrText>
            </w:r>
            <w:r>
              <w:rPr>
                <w:noProof/>
                <w:webHidden/>
              </w:rPr>
            </w:r>
            <w:r>
              <w:rPr>
                <w:noProof/>
                <w:webHidden/>
              </w:rPr>
              <w:fldChar w:fldCharType="separate"/>
            </w:r>
            <w:r>
              <w:rPr>
                <w:noProof/>
                <w:webHidden/>
              </w:rPr>
              <w:t>5</w:t>
            </w:r>
            <w:r>
              <w:rPr>
                <w:noProof/>
                <w:webHidden/>
              </w:rPr>
              <w:fldChar w:fldCharType="end"/>
            </w:r>
          </w:hyperlink>
        </w:p>
        <w:p w14:paraId="32DBEC71" w14:textId="7A93E158" w:rsidR="00FA7321" w:rsidRDefault="00FA7321">
          <w:pPr>
            <w:pStyle w:val="TOC3"/>
            <w:tabs>
              <w:tab w:val="left" w:pos="960"/>
              <w:tab w:val="right" w:leader="dot" w:pos="9016"/>
            </w:tabs>
            <w:rPr>
              <w:rFonts w:eastAsiaTheme="minorEastAsia"/>
              <w:noProof/>
              <w:lang w:val="en-US"/>
            </w:rPr>
          </w:pPr>
          <w:hyperlink w:anchor="_Toc183192874" w:history="1">
            <w:r w:rsidRPr="00676667">
              <w:rPr>
                <w:rStyle w:val="Hyperlink"/>
                <w:noProof/>
              </w:rPr>
              <w:t>6.</w:t>
            </w:r>
            <w:r>
              <w:rPr>
                <w:rFonts w:eastAsiaTheme="minorEastAsia"/>
                <w:noProof/>
                <w:lang w:val="en-US"/>
              </w:rPr>
              <w:tab/>
            </w:r>
            <w:r w:rsidRPr="00676667">
              <w:rPr>
                <w:rStyle w:val="Hyperlink"/>
                <w:noProof/>
              </w:rPr>
              <w:t>Maintainability</w:t>
            </w:r>
            <w:r>
              <w:rPr>
                <w:noProof/>
                <w:webHidden/>
              </w:rPr>
              <w:tab/>
            </w:r>
            <w:r>
              <w:rPr>
                <w:noProof/>
                <w:webHidden/>
              </w:rPr>
              <w:fldChar w:fldCharType="begin"/>
            </w:r>
            <w:r>
              <w:rPr>
                <w:noProof/>
                <w:webHidden/>
              </w:rPr>
              <w:instrText xml:space="preserve"> PAGEREF _Toc183192874 \h </w:instrText>
            </w:r>
            <w:r>
              <w:rPr>
                <w:noProof/>
                <w:webHidden/>
              </w:rPr>
            </w:r>
            <w:r>
              <w:rPr>
                <w:noProof/>
                <w:webHidden/>
              </w:rPr>
              <w:fldChar w:fldCharType="separate"/>
            </w:r>
            <w:r>
              <w:rPr>
                <w:noProof/>
                <w:webHidden/>
              </w:rPr>
              <w:t>5</w:t>
            </w:r>
            <w:r>
              <w:rPr>
                <w:noProof/>
                <w:webHidden/>
              </w:rPr>
              <w:fldChar w:fldCharType="end"/>
            </w:r>
          </w:hyperlink>
        </w:p>
        <w:p w14:paraId="3A0A6E0A" w14:textId="4492F65C" w:rsidR="00FA7321" w:rsidRDefault="00FA7321">
          <w:pPr>
            <w:pStyle w:val="TOC3"/>
            <w:tabs>
              <w:tab w:val="left" w:pos="960"/>
              <w:tab w:val="right" w:leader="dot" w:pos="9016"/>
            </w:tabs>
            <w:rPr>
              <w:rFonts w:eastAsiaTheme="minorEastAsia"/>
              <w:noProof/>
              <w:lang w:val="en-US"/>
            </w:rPr>
          </w:pPr>
          <w:hyperlink w:anchor="_Toc183192875" w:history="1">
            <w:r w:rsidRPr="00676667">
              <w:rPr>
                <w:rStyle w:val="Hyperlink"/>
                <w:noProof/>
              </w:rPr>
              <w:t>7.</w:t>
            </w:r>
            <w:r>
              <w:rPr>
                <w:rFonts w:eastAsiaTheme="minorEastAsia"/>
                <w:noProof/>
                <w:lang w:val="en-US"/>
              </w:rPr>
              <w:tab/>
            </w:r>
            <w:r w:rsidRPr="00676667">
              <w:rPr>
                <w:rStyle w:val="Hyperlink"/>
                <w:noProof/>
              </w:rPr>
              <w:t>Safety</w:t>
            </w:r>
            <w:r>
              <w:rPr>
                <w:noProof/>
                <w:webHidden/>
              </w:rPr>
              <w:tab/>
            </w:r>
            <w:r>
              <w:rPr>
                <w:noProof/>
                <w:webHidden/>
              </w:rPr>
              <w:fldChar w:fldCharType="begin"/>
            </w:r>
            <w:r>
              <w:rPr>
                <w:noProof/>
                <w:webHidden/>
              </w:rPr>
              <w:instrText xml:space="preserve"> PAGEREF _Toc183192875 \h </w:instrText>
            </w:r>
            <w:r>
              <w:rPr>
                <w:noProof/>
                <w:webHidden/>
              </w:rPr>
            </w:r>
            <w:r>
              <w:rPr>
                <w:noProof/>
                <w:webHidden/>
              </w:rPr>
              <w:fldChar w:fldCharType="separate"/>
            </w:r>
            <w:r>
              <w:rPr>
                <w:noProof/>
                <w:webHidden/>
              </w:rPr>
              <w:t>5</w:t>
            </w:r>
            <w:r>
              <w:rPr>
                <w:noProof/>
                <w:webHidden/>
              </w:rPr>
              <w:fldChar w:fldCharType="end"/>
            </w:r>
          </w:hyperlink>
        </w:p>
        <w:p w14:paraId="3D2C37F2" w14:textId="06478AC5" w:rsidR="00FA7321" w:rsidRDefault="00FA7321">
          <w:pPr>
            <w:pStyle w:val="TOC3"/>
            <w:tabs>
              <w:tab w:val="left" w:pos="960"/>
              <w:tab w:val="right" w:leader="dot" w:pos="9016"/>
            </w:tabs>
            <w:rPr>
              <w:rFonts w:eastAsiaTheme="minorEastAsia"/>
              <w:noProof/>
              <w:lang w:val="en-US"/>
            </w:rPr>
          </w:pPr>
          <w:hyperlink w:anchor="_Toc183192876" w:history="1">
            <w:r w:rsidRPr="00676667">
              <w:rPr>
                <w:rStyle w:val="Hyperlink"/>
                <w:noProof/>
              </w:rPr>
              <w:t>8.</w:t>
            </w:r>
            <w:r>
              <w:rPr>
                <w:rFonts w:eastAsiaTheme="minorEastAsia"/>
                <w:noProof/>
                <w:lang w:val="en-US"/>
              </w:rPr>
              <w:tab/>
            </w:r>
            <w:r w:rsidRPr="00676667">
              <w:rPr>
                <w:rStyle w:val="Hyperlink"/>
                <w:noProof/>
              </w:rPr>
              <w:t>Modularity</w:t>
            </w:r>
            <w:r>
              <w:rPr>
                <w:noProof/>
                <w:webHidden/>
              </w:rPr>
              <w:tab/>
            </w:r>
            <w:r>
              <w:rPr>
                <w:noProof/>
                <w:webHidden/>
              </w:rPr>
              <w:fldChar w:fldCharType="begin"/>
            </w:r>
            <w:r>
              <w:rPr>
                <w:noProof/>
                <w:webHidden/>
              </w:rPr>
              <w:instrText xml:space="preserve"> PAGEREF _Toc183192876 \h </w:instrText>
            </w:r>
            <w:r>
              <w:rPr>
                <w:noProof/>
                <w:webHidden/>
              </w:rPr>
            </w:r>
            <w:r>
              <w:rPr>
                <w:noProof/>
                <w:webHidden/>
              </w:rPr>
              <w:fldChar w:fldCharType="separate"/>
            </w:r>
            <w:r>
              <w:rPr>
                <w:noProof/>
                <w:webHidden/>
              </w:rPr>
              <w:t>5</w:t>
            </w:r>
            <w:r>
              <w:rPr>
                <w:noProof/>
                <w:webHidden/>
              </w:rPr>
              <w:fldChar w:fldCharType="end"/>
            </w:r>
          </w:hyperlink>
        </w:p>
        <w:p w14:paraId="646B0F3C" w14:textId="1ED3F0DE" w:rsidR="00FA7321" w:rsidRDefault="00FA7321">
          <w:pPr>
            <w:pStyle w:val="TOC3"/>
            <w:tabs>
              <w:tab w:val="left" w:pos="960"/>
              <w:tab w:val="right" w:leader="dot" w:pos="9016"/>
            </w:tabs>
            <w:rPr>
              <w:rFonts w:eastAsiaTheme="minorEastAsia"/>
              <w:noProof/>
              <w:lang w:val="en-US"/>
            </w:rPr>
          </w:pPr>
          <w:hyperlink w:anchor="_Toc183192877" w:history="1">
            <w:r w:rsidRPr="00676667">
              <w:rPr>
                <w:rStyle w:val="Hyperlink"/>
                <w:noProof/>
              </w:rPr>
              <w:t>9.</w:t>
            </w:r>
            <w:r>
              <w:rPr>
                <w:rFonts w:eastAsiaTheme="minorEastAsia"/>
                <w:noProof/>
                <w:lang w:val="en-US"/>
              </w:rPr>
              <w:tab/>
            </w:r>
            <w:r w:rsidRPr="00676667">
              <w:rPr>
                <w:rStyle w:val="Hyperlink"/>
                <w:noProof/>
              </w:rPr>
              <w:t>Scalability &amp; Flexibility</w:t>
            </w:r>
            <w:r>
              <w:rPr>
                <w:noProof/>
                <w:webHidden/>
              </w:rPr>
              <w:tab/>
            </w:r>
            <w:r>
              <w:rPr>
                <w:noProof/>
                <w:webHidden/>
              </w:rPr>
              <w:fldChar w:fldCharType="begin"/>
            </w:r>
            <w:r>
              <w:rPr>
                <w:noProof/>
                <w:webHidden/>
              </w:rPr>
              <w:instrText xml:space="preserve"> PAGEREF _Toc183192877 \h </w:instrText>
            </w:r>
            <w:r>
              <w:rPr>
                <w:noProof/>
                <w:webHidden/>
              </w:rPr>
            </w:r>
            <w:r>
              <w:rPr>
                <w:noProof/>
                <w:webHidden/>
              </w:rPr>
              <w:fldChar w:fldCharType="separate"/>
            </w:r>
            <w:r>
              <w:rPr>
                <w:noProof/>
                <w:webHidden/>
              </w:rPr>
              <w:t>6</w:t>
            </w:r>
            <w:r>
              <w:rPr>
                <w:noProof/>
                <w:webHidden/>
              </w:rPr>
              <w:fldChar w:fldCharType="end"/>
            </w:r>
          </w:hyperlink>
        </w:p>
        <w:p w14:paraId="7A346635" w14:textId="4C94C2E9" w:rsidR="00FA7321" w:rsidRDefault="00FA7321">
          <w:pPr>
            <w:pStyle w:val="TOC1"/>
            <w:tabs>
              <w:tab w:val="right" w:leader="dot" w:pos="9016"/>
            </w:tabs>
            <w:rPr>
              <w:rFonts w:eastAsiaTheme="minorEastAsia"/>
              <w:b w:val="0"/>
              <w:bCs w:val="0"/>
              <w:i w:val="0"/>
              <w:iCs w:val="0"/>
              <w:noProof/>
              <w:lang w:val="en-US"/>
            </w:rPr>
          </w:pPr>
          <w:hyperlink w:anchor="_Toc183192878" w:history="1">
            <w:r w:rsidRPr="00676667">
              <w:rPr>
                <w:rStyle w:val="Hyperlink"/>
                <w:noProof/>
              </w:rPr>
              <w:t>Issues &amp; Feedback</w:t>
            </w:r>
            <w:r>
              <w:rPr>
                <w:noProof/>
                <w:webHidden/>
              </w:rPr>
              <w:tab/>
            </w:r>
            <w:r>
              <w:rPr>
                <w:noProof/>
                <w:webHidden/>
              </w:rPr>
              <w:fldChar w:fldCharType="begin"/>
            </w:r>
            <w:r>
              <w:rPr>
                <w:noProof/>
                <w:webHidden/>
              </w:rPr>
              <w:instrText xml:space="preserve"> PAGEREF _Toc183192878 \h </w:instrText>
            </w:r>
            <w:r>
              <w:rPr>
                <w:noProof/>
                <w:webHidden/>
              </w:rPr>
            </w:r>
            <w:r>
              <w:rPr>
                <w:noProof/>
                <w:webHidden/>
              </w:rPr>
              <w:fldChar w:fldCharType="separate"/>
            </w:r>
            <w:r>
              <w:rPr>
                <w:noProof/>
                <w:webHidden/>
              </w:rPr>
              <w:t>6</w:t>
            </w:r>
            <w:r>
              <w:rPr>
                <w:noProof/>
                <w:webHidden/>
              </w:rPr>
              <w:fldChar w:fldCharType="end"/>
            </w:r>
          </w:hyperlink>
        </w:p>
        <w:p w14:paraId="4741F14B" w14:textId="7BB4ABB8" w:rsidR="00FA7321" w:rsidRDefault="00FA7321">
          <w:pPr>
            <w:pStyle w:val="TOC1"/>
            <w:tabs>
              <w:tab w:val="right" w:leader="dot" w:pos="9016"/>
            </w:tabs>
            <w:rPr>
              <w:rFonts w:eastAsiaTheme="minorEastAsia"/>
              <w:b w:val="0"/>
              <w:bCs w:val="0"/>
              <w:i w:val="0"/>
              <w:iCs w:val="0"/>
              <w:noProof/>
              <w:lang w:val="en-US"/>
            </w:rPr>
          </w:pPr>
          <w:hyperlink w:anchor="_Toc183192879" w:history="1">
            <w:r w:rsidRPr="00676667">
              <w:rPr>
                <w:rStyle w:val="Hyperlink"/>
                <w:noProof/>
              </w:rPr>
              <w:t>Design</w:t>
            </w:r>
            <w:r>
              <w:rPr>
                <w:noProof/>
                <w:webHidden/>
              </w:rPr>
              <w:tab/>
            </w:r>
            <w:r>
              <w:rPr>
                <w:noProof/>
                <w:webHidden/>
              </w:rPr>
              <w:fldChar w:fldCharType="begin"/>
            </w:r>
            <w:r>
              <w:rPr>
                <w:noProof/>
                <w:webHidden/>
              </w:rPr>
              <w:instrText xml:space="preserve"> PAGEREF _Toc183192879 \h </w:instrText>
            </w:r>
            <w:r>
              <w:rPr>
                <w:noProof/>
                <w:webHidden/>
              </w:rPr>
            </w:r>
            <w:r>
              <w:rPr>
                <w:noProof/>
                <w:webHidden/>
              </w:rPr>
              <w:fldChar w:fldCharType="separate"/>
            </w:r>
            <w:r>
              <w:rPr>
                <w:noProof/>
                <w:webHidden/>
              </w:rPr>
              <w:t>7</w:t>
            </w:r>
            <w:r>
              <w:rPr>
                <w:noProof/>
                <w:webHidden/>
              </w:rPr>
              <w:fldChar w:fldCharType="end"/>
            </w:r>
          </w:hyperlink>
        </w:p>
        <w:p w14:paraId="47D2B5C5" w14:textId="06F59CD4" w:rsidR="00FA7321" w:rsidRDefault="00FA7321">
          <w:pPr>
            <w:pStyle w:val="TOC2"/>
            <w:tabs>
              <w:tab w:val="right" w:leader="dot" w:pos="9016"/>
            </w:tabs>
            <w:rPr>
              <w:rFonts w:eastAsiaTheme="minorEastAsia"/>
              <w:b w:val="0"/>
              <w:bCs w:val="0"/>
              <w:noProof/>
              <w:sz w:val="24"/>
              <w:szCs w:val="24"/>
              <w:lang w:val="en-US"/>
            </w:rPr>
          </w:pPr>
          <w:hyperlink w:anchor="_Toc183192880" w:history="1">
            <w:r w:rsidRPr="00676667">
              <w:rPr>
                <w:rStyle w:val="Hyperlink"/>
                <w:noProof/>
              </w:rPr>
              <w:t>Pulley/Belt Design</w:t>
            </w:r>
            <w:r>
              <w:rPr>
                <w:noProof/>
                <w:webHidden/>
              </w:rPr>
              <w:tab/>
            </w:r>
            <w:r>
              <w:rPr>
                <w:noProof/>
                <w:webHidden/>
              </w:rPr>
              <w:fldChar w:fldCharType="begin"/>
            </w:r>
            <w:r>
              <w:rPr>
                <w:noProof/>
                <w:webHidden/>
              </w:rPr>
              <w:instrText xml:space="preserve"> PAGEREF _Toc183192880 \h </w:instrText>
            </w:r>
            <w:r>
              <w:rPr>
                <w:noProof/>
                <w:webHidden/>
              </w:rPr>
            </w:r>
            <w:r>
              <w:rPr>
                <w:noProof/>
                <w:webHidden/>
              </w:rPr>
              <w:fldChar w:fldCharType="separate"/>
            </w:r>
            <w:r>
              <w:rPr>
                <w:noProof/>
                <w:webHidden/>
              </w:rPr>
              <w:t>7</w:t>
            </w:r>
            <w:r>
              <w:rPr>
                <w:noProof/>
                <w:webHidden/>
              </w:rPr>
              <w:fldChar w:fldCharType="end"/>
            </w:r>
          </w:hyperlink>
        </w:p>
        <w:p w14:paraId="79941324" w14:textId="460940C6" w:rsidR="00FA7321" w:rsidRDefault="00FA7321">
          <w:pPr>
            <w:pStyle w:val="TOC3"/>
            <w:tabs>
              <w:tab w:val="right" w:leader="dot" w:pos="9016"/>
            </w:tabs>
            <w:rPr>
              <w:rFonts w:eastAsiaTheme="minorEastAsia"/>
              <w:noProof/>
              <w:lang w:val="en-US"/>
            </w:rPr>
          </w:pPr>
          <w:hyperlink w:anchor="_Toc183192881" w:history="1">
            <w:r w:rsidRPr="00676667">
              <w:rPr>
                <w:rStyle w:val="Hyperlink"/>
                <w:noProof/>
              </w:rPr>
              <w:t>Determine Shaft diameters</w:t>
            </w:r>
            <w:r>
              <w:rPr>
                <w:noProof/>
                <w:webHidden/>
              </w:rPr>
              <w:tab/>
            </w:r>
            <w:r>
              <w:rPr>
                <w:noProof/>
                <w:webHidden/>
              </w:rPr>
              <w:fldChar w:fldCharType="begin"/>
            </w:r>
            <w:r>
              <w:rPr>
                <w:noProof/>
                <w:webHidden/>
              </w:rPr>
              <w:instrText xml:space="preserve"> PAGEREF _Toc183192881 \h </w:instrText>
            </w:r>
            <w:r>
              <w:rPr>
                <w:noProof/>
                <w:webHidden/>
              </w:rPr>
            </w:r>
            <w:r>
              <w:rPr>
                <w:noProof/>
                <w:webHidden/>
              </w:rPr>
              <w:fldChar w:fldCharType="separate"/>
            </w:r>
            <w:r>
              <w:rPr>
                <w:noProof/>
                <w:webHidden/>
              </w:rPr>
              <w:t>7</w:t>
            </w:r>
            <w:r>
              <w:rPr>
                <w:noProof/>
                <w:webHidden/>
              </w:rPr>
              <w:fldChar w:fldCharType="end"/>
            </w:r>
          </w:hyperlink>
        </w:p>
        <w:p w14:paraId="40AF3E58" w14:textId="5CC44B6C" w:rsidR="00FA7321" w:rsidRDefault="00FA7321">
          <w:pPr>
            <w:pStyle w:val="TOC3"/>
            <w:tabs>
              <w:tab w:val="right" w:leader="dot" w:pos="9016"/>
            </w:tabs>
            <w:rPr>
              <w:rFonts w:eastAsiaTheme="minorEastAsia"/>
              <w:noProof/>
              <w:lang w:val="en-US"/>
            </w:rPr>
          </w:pPr>
          <w:hyperlink w:anchor="_Toc183192882" w:history="1">
            <w:r w:rsidRPr="00676667">
              <w:rPr>
                <w:rStyle w:val="Hyperlink"/>
                <w:noProof/>
              </w:rPr>
              <w:t>Belt Selection</w:t>
            </w:r>
            <w:r>
              <w:rPr>
                <w:noProof/>
                <w:webHidden/>
              </w:rPr>
              <w:tab/>
            </w:r>
            <w:r>
              <w:rPr>
                <w:noProof/>
                <w:webHidden/>
              </w:rPr>
              <w:fldChar w:fldCharType="begin"/>
            </w:r>
            <w:r>
              <w:rPr>
                <w:noProof/>
                <w:webHidden/>
              </w:rPr>
              <w:instrText xml:space="preserve"> PAGEREF _Toc183192882 \h </w:instrText>
            </w:r>
            <w:r>
              <w:rPr>
                <w:noProof/>
                <w:webHidden/>
              </w:rPr>
            </w:r>
            <w:r>
              <w:rPr>
                <w:noProof/>
                <w:webHidden/>
              </w:rPr>
              <w:fldChar w:fldCharType="separate"/>
            </w:r>
            <w:r>
              <w:rPr>
                <w:noProof/>
                <w:webHidden/>
              </w:rPr>
              <w:t>9</w:t>
            </w:r>
            <w:r>
              <w:rPr>
                <w:noProof/>
                <w:webHidden/>
              </w:rPr>
              <w:fldChar w:fldCharType="end"/>
            </w:r>
          </w:hyperlink>
        </w:p>
        <w:p w14:paraId="1DF78FF6" w14:textId="0305A2A6" w:rsidR="00FA7321" w:rsidRDefault="00FA7321">
          <w:pPr>
            <w:pStyle w:val="TOC3"/>
            <w:tabs>
              <w:tab w:val="right" w:leader="dot" w:pos="9016"/>
            </w:tabs>
            <w:rPr>
              <w:rFonts w:eastAsiaTheme="minorEastAsia"/>
              <w:noProof/>
              <w:lang w:val="en-US"/>
            </w:rPr>
          </w:pPr>
          <w:hyperlink w:anchor="_Toc183192883" w:history="1">
            <w:r w:rsidRPr="00676667">
              <w:rPr>
                <w:rStyle w:val="Hyperlink"/>
                <w:noProof/>
              </w:rPr>
              <w:t>General Selection Procedure – Synchronous belt pulley system</w:t>
            </w:r>
            <w:r>
              <w:rPr>
                <w:noProof/>
                <w:webHidden/>
              </w:rPr>
              <w:tab/>
            </w:r>
            <w:r>
              <w:rPr>
                <w:noProof/>
                <w:webHidden/>
              </w:rPr>
              <w:fldChar w:fldCharType="begin"/>
            </w:r>
            <w:r>
              <w:rPr>
                <w:noProof/>
                <w:webHidden/>
              </w:rPr>
              <w:instrText xml:space="preserve"> PAGEREF _Toc183192883 \h </w:instrText>
            </w:r>
            <w:r>
              <w:rPr>
                <w:noProof/>
                <w:webHidden/>
              </w:rPr>
            </w:r>
            <w:r>
              <w:rPr>
                <w:noProof/>
                <w:webHidden/>
              </w:rPr>
              <w:fldChar w:fldCharType="separate"/>
            </w:r>
            <w:r>
              <w:rPr>
                <w:noProof/>
                <w:webHidden/>
              </w:rPr>
              <w:t>10</w:t>
            </w:r>
            <w:r>
              <w:rPr>
                <w:noProof/>
                <w:webHidden/>
              </w:rPr>
              <w:fldChar w:fldCharType="end"/>
            </w:r>
          </w:hyperlink>
        </w:p>
        <w:p w14:paraId="3D5A899D" w14:textId="41874166" w:rsidR="00FA7321" w:rsidRDefault="00FA7321">
          <w:pPr>
            <w:pStyle w:val="TOC3"/>
            <w:tabs>
              <w:tab w:val="left" w:pos="960"/>
              <w:tab w:val="right" w:leader="dot" w:pos="9016"/>
            </w:tabs>
            <w:rPr>
              <w:rFonts w:eastAsiaTheme="minorEastAsia"/>
              <w:noProof/>
              <w:lang w:val="en-US"/>
            </w:rPr>
          </w:pPr>
          <w:hyperlink w:anchor="_Toc183192884" w:history="1">
            <w:r w:rsidRPr="00676667">
              <w:rPr>
                <w:rStyle w:val="Hyperlink"/>
                <w:noProof/>
              </w:rPr>
              <w:t>1)</w:t>
            </w:r>
            <w:r>
              <w:rPr>
                <w:rFonts w:eastAsiaTheme="minorEastAsia"/>
                <w:noProof/>
                <w:lang w:val="en-US"/>
              </w:rPr>
              <w:tab/>
            </w:r>
            <w:r w:rsidRPr="00676667">
              <w:rPr>
                <w:rStyle w:val="Hyperlink"/>
                <w:noProof/>
              </w:rPr>
              <w:t>Pulley selection</w:t>
            </w:r>
            <w:r>
              <w:rPr>
                <w:noProof/>
                <w:webHidden/>
              </w:rPr>
              <w:tab/>
            </w:r>
            <w:r>
              <w:rPr>
                <w:noProof/>
                <w:webHidden/>
              </w:rPr>
              <w:fldChar w:fldCharType="begin"/>
            </w:r>
            <w:r>
              <w:rPr>
                <w:noProof/>
                <w:webHidden/>
              </w:rPr>
              <w:instrText xml:space="preserve"> PAGEREF _Toc183192884 \h </w:instrText>
            </w:r>
            <w:r>
              <w:rPr>
                <w:noProof/>
                <w:webHidden/>
              </w:rPr>
            </w:r>
            <w:r>
              <w:rPr>
                <w:noProof/>
                <w:webHidden/>
              </w:rPr>
              <w:fldChar w:fldCharType="separate"/>
            </w:r>
            <w:r>
              <w:rPr>
                <w:noProof/>
                <w:webHidden/>
              </w:rPr>
              <w:t>11</w:t>
            </w:r>
            <w:r>
              <w:rPr>
                <w:noProof/>
                <w:webHidden/>
              </w:rPr>
              <w:fldChar w:fldCharType="end"/>
            </w:r>
          </w:hyperlink>
        </w:p>
        <w:p w14:paraId="555E1D2E" w14:textId="254E2A74" w:rsidR="00FA7321" w:rsidRDefault="00FA7321">
          <w:pPr>
            <w:pStyle w:val="TOC3"/>
            <w:tabs>
              <w:tab w:val="left" w:pos="960"/>
              <w:tab w:val="right" w:leader="dot" w:pos="9016"/>
            </w:tabs>
            <w:rPr>
              <w:rFonts w:eastAsiaTheme="minorEastAsia"/>
              <w:noProof/>
              <w:lang w:val="en-US"/>
            </w:rPr>
          </w:pPr>
          <w:hyperlink w:anchor="_Toc183192885" w:history="1">
            <w:r w:rsidRPr="00676667">
              <w:rPr>
                <w:rStyle w:val="Hyperlink"/>
                <w:noProof/>
              </w:rPr>
              <w:t>2)</w:t>
            </w:r>
            <w:r>
              <w:rPr>
                <w:rFonts w:eastAsiaTheme="minorEastAsia"/>
                <w:noProof/>
                <w:lang w:val="en-US"/>
              </w:rPr>
              <w:tab/>
            </w:r>
            <w:r w:rsidRPr="00676667">
              <w:rPr>
                <w:rStyle w:val="Hyperlink"/>
                <w:noProof/>
              </w:rPr>
              <w:t>Determine the service factor.</w:t>
            </w:r>
            <w:r>
              <w:rPr>
                <w:noProof/>
                <w:webHidden/>
              </w:rPr>
              <w:tab/>
            </w:r>
            <w:r>
              <w:rPr>
                <w:noProof/>
                <w:webHidden/>
              </w:rPr>
              <w:fldChar w:fldCharType="begin"/>
            </w:r>
            <w:r>
              <w:rPr>
                <w:noProof/>
                <w:webHidden/>
              </w:rPr>
              <w:instrText xml:space="preserve"> PAGEREF _Toc183192885 \h </w:instrText>
            </w:r>
            <w:r>
              <w:rPr>
                <w:noProof/>
                <w:webHidden/>
              </w:rPr>
            </w:r>
            <w:r>
              <w:rPr>
                <w:noProof/>
                <w:webHidden/>
              </w:rPr>
              <w:fldChar w:fldCharType="separate"/>
            </w:r>
            <w:r>
              <w:rPr>
                <w:noProof/>
                <w:webHidden/>
              </w:rPr>
              <w:t>12</w:t>
            </w:r>
            <w:r>
              <w:rPr>
                <w:noProof/>
                <w:webHidden/>
              </w:rPr>
              <w:fldChar w:fldCharType="end"/>
            </w:r>
          </w:hyperlink>
        </w:p>
        <w:p w14:paraId="1692630D" w14:textId="58A543B0" w:rsidR="00FA7321" w:rsidRDefault="00FA7321">
          <w:pPr>
            <w:pStyle w:val="TOC3"/>
            <w:tabs>
              <w:tab w:val="left" w:pos="960"/>
              <w:tab w:val="right" w:leader="dot" w:pos="9016"/>
            </w:tabs>
            <w:rPr>
              <w:rFonts w:eastAsiaTheme="minorEastAsia"/>
              <w:noProof/>
              <w:lang w:val="en-US"/>
            </w:rPr>
          </w:pPr>
          <w:hyperlink w:anchor="_Toc183192886" w:history="1">
            <w:r w:rsidRPr="00676667">
              <w:rPr>
                <w:rStyle w:val="Hyperlink"/>
                <w:noProof/>
              </w:rPr>
              <w:t>3)</w:t>
            </w:r>
            <w:r>
              <w:rPr>
                <w:rFonts w:eastAsiaTheme="minorEastAsia"/>
                <w:noProof/>
                <w:lang w:val="en-US"/>
              </w:rPr>
              <w:tab/>
            </w:r>
            <w:r w:rsidRPr="00676667">
              <w:rPr>
                <w:rStyle w:val="Hyperlink"/>
                <w:noProof/>
              </w:rPr>
              <w:t>Calculate the design power.</w:t>
            </w:r>
            <w:r>
              <w:rPr>
                <w:noProof/>
                <w:webHidden/>
              </w:rPr>
              <w:tab/>
            </w:r>
            <w:r>
              <w:rPr>
                <w:noProof/>
                <w:webHidden/>
              </w:rPr>
              <w:fldChar w:fldCharType="begin"/>
            </w:r>
            <w:r>
              <w:rPr>
                <w:noProof/>
                <w:webHidden/>
              </w:rPr>
              <w:instrText xml:space="preserve"> PAGEREF _Toc183192886 \h </w:instrText>
            </w:r>
            <w:r>
              <w:rPr>
                <w:noProof/>
                <w:webHidden/>
              </w:rPr>
            </w:r>
            <w:r>
              <w:rPr>
                <w:noProof/>
                <w:webHidden/>
              </w:rPr>
              <w:fldChar w:fldCharType="separate"/>
            </w:r>
            <w:r>
              <w:rPr>
                <w:noProof/>
                <w:webHidden/>
              </w:rPr>
              <w:t>13</w:t>
            </w:r>
            <w:r>
              <w:rPr>
                <w:noProof/>
                <w:webHidden/>
              </w:rPr>
              <w:fldChar w:fldCharType="end"/>
            </w:r>
          </w:hyperlink>
        </w:p>
        <w:p w14:paraId="7A6A0927" w14:textId="08EEAE70" w:rsidR="006C77E1" w:rsidRDefault="006C77E1" w:rsidP="006C77E1">
          <w:pPr>
            <w:rPr>
              <w:b/>
              <w:bCs/>
              <w:noProof/>
            </w:rPr>
          </w:pPr>
          <w:r>
            <w:rPr>
              <w:b/>
              <w:bCs/>
              <w:noProof/>
            </w:rPr>
            <w:fldChar w:fldCharType="end"/>
          </w:r>
        </w:p>
      </w:sdtContent>
    </w:sdt>
    <w:p w14:paraId="2C2E07A7" w14:textId="77777777" w:rsidR="00B20FA2" w:rsidRDefault="00B20FA2" w:rsidP="00B20FA2"/>
    <w:p w14:paraId="6C90A43A" w14:textId="18713761" w:rsidR="00880FC1" w:rsidRPr="00880FC1" w:rsidRDefault="00880FC1" w:rsidP="00717CC8">
      <w:pPr>
        <w:jc w:val="right"/>
        <w:rPr>
          <w:color w:val="FF0000"/>
        </w:rPr>
      </w:pPr>
      <w:r w:rsidRPr="00880FC1">
        <w:rPr>
          <w:i/>
          <w:iCs/>
          <w:color w:val="FF0000"/>
        </w:rPr>
        <w:t>Detailed process documentation, including ideation, morphological table and scoring matrix to determine possible designs. This would be justified by calculations and drawings encapsulated in a report.</w:t>
      </w:r>
    </w:p>
    <w:p w14:paraId="19B2C5FB" w14:textId="77777777" w:rsidR="00056E7D" w:rsidRDefault="00056E7D" w:rsidP="00B20FA2"/>
    <w:p w14:paraId="7F34C937" w14:textId="15BC4607" w:rsidR="006C77E1" w:rsidRDefault="00ED735F" w:rsidP="006C77E1">
      <w:pPr>
        <w:pStyle w:val="Heading1"/>
        <w:rPr>
          <w:rFonts w:hint="eastAsia"/>
        </w:rPr>
      </w:pPr>
      <w:bookmarkStart w:id="2" w:name="_Toc183192859"/>
      <w:del w:id="3" w:author="Thomas Kjeldsen" w:date="2024-11-22T12:24:00Z" w16du:dateUtc="2024-11-22T01:24:00Z">
        <w:r w:rsidDel="003A091F">
          <w:delText>Executive Summar</w:delText>
        </w:r>
      </w:del>
      <w:bookmarkStart w:id="4" w:name="_Toc183179178"/>
      <w:ins w:id="5" w:author="Thomas Kjeldsen" w:date="2024-11-22T12:24:00Z" w16du:dateUtc="2024-11-22T01:24:00Z">
        <w:r w:rsidR="003A091F">
          <w:t>Introduction</w:t>
        </w:r>
      </w:ins>
      <w:del w:id="6" w:author="Thomas Kjeldsen" w:date="2024-11-22T12:24:00Z" w16du:dateUtc="2024-11-22T01:24:00Z">
        <w:r w:rsidDel="003A091F">
          <w:delText>y</w:delText>
        </w:r>
      </w:del>
      <w:commentRangeStart w:id="7"/>
      <w:commentRangeStart w:id="8"/>
      <w:commentRangeEnd w:id="7"/>
      <w:r w:rsidR="00B53E77">
        <w:rPr>
          <w:rStyle w:val="CommentReference"/>
          <w:rFonts w:asciiTheme="minorHAnsi" w:eastAsiaTheme="minorHAnsi" w:hAnsiTheme="minorHAnsi" w:cstheme="minorBidi"/>
          <w:color w:val="auto"/>
        </w:rPr>
        <w:commentReference w:id="7"/>
      </w:r>
      <w:commentRangeEnd w:id="8"/>
      <w:r w:rsidR="0002654D">
        <w:rPr>
          <w:rStyle w:val="CommentReference"/>
          <w:rFonts w:asciiTheme="minorHAnsi" w:eastAsiaTheme="minorHAnsi" w:hAnsiTheme="minorHAnsi" w:cstheme="minorBidi"/>
          <w:color w:val="auto"/>
        </w:rPr>
        <w:commentReference w:id="8"/>
      </w:r>
      <w:bookmarkEnd w:id="2"/>
      <w:bookmarkEnd w:id="4"/>
    </w:p>
    <w:p w14:paraId="479BD0DC" w14:textId="6AA100AC" w:rsidR="00056E7D" w:rsidRDefault="00056E7D" w:rsidP="00056E7D">
      <w:r w:rsidRPr="00BC4A31">
        <w:t>The project involves designing a mechatronic system which enables the</w:t>
      </w:r>
      <w:r>
        <w:t xml:space="preserve"> </w:t>
      </w:r>
      <w:r w:rsidRPr="00BC4A31">
        <w:t>steering mechanism on the 2022-2023 UTS Motorsports FSAE car to be</w:t>
      </w:r>
      <w:r>
        <w:t xml:space="preserve"> </w:t>
      </w:r>
      <w:r w:rsidRPr="00BC4A31">
        <w:t>controlled autonomously. The steering system consists of a steering wheel,</w:t>
      </w:r>
      <w:r>
        <w:t xml:space="preserve"> </w:t>
      </w:r>
      <w:r w:rsidRPr="00BC4A31">
        <w:t xml:space="preserve">universal joint linkages and a steering column into </w:t>
      </w:r>
      <w:commentRangeStart w:id="9"/>
      <w:commentRangeStart w:id="10"/>
      <w:r w:rsidRPr="00BC4A31">
        <w:t>a worm drive steering</w:t>
      </w:r>
      <w:r>
        <w:t xml:space="preserve"> </w:t>
      </w:r>
      <w:r w:rsidRPr="00BC4A31">
        <w:t>rack</w:t>
      </w:r>
      <w:commentRangeEnd w:id="9"/>
      <w:r w:rsidR="00620F10">
        <w:rPr>
          <w:rStyle w:val="CommentReference"/>
        </w:rPr>
        <w:commentReference w:id="9"/>
      </w:r>
      <w:commentRangeEnd w:id="10"/>
      <w:r w:rsidR="00507744">
        <w:rPr>
          <w:rStyle w:val="CommentReference"/>
        </w:rPr>
        <w:commentReference w:id="10"/>
      </w:r>
      <w:r>
        <w:t>.</w:t>
      </w:r>
      <w:r w:rsidRPr="00BC4A31">
        <w:t xml:space="preserve"> </w:t>
      </w:r>
    </w:p>
    <w:p w14:paraId="3FA857F2" w14:textId="77777777" w:rsidR="00056E7D" w:rsidRDefault="00056E7D" w:rsidP="00056E7D">
      <w:r w:rsidRPr="00BC4A31">
        <w:t>The engineer must consider ergonomic constraints as</w:t>
      </w:r>
      <w:r>
        <w:t xml:space="preserve"> </w:t>
      </w:r>
      <w:r w:rsidRPr="00BC4A31">
        <w:t>the vehicle must be both manually and autonomously operated. Further,</w:t>
      </w:r>
      <w:r>
        <w:t xml:space="preserve"> </w:t>
      </w:r>
      <w:r w:rsidRPr="00BC4A31">
        <w:t>competition regulations must be kept in mind throughout the design</w:t>
      </w:r>
      <w:r>
        <w:t xml:space="preserve"> </w:t>
      </w:r>
      <w:r w:rsidRPr="00BC4A31">
        <w:t>process so the final solution can form part of a fully rules-compliant</w:t>
      </w:r>
      <w:r>
        <w:t xml:space="preserve"> </w:t>
      </w:r>
      <w:r w:rsidRPr="00BC4A31">
        <w:t>competition car.</w:t>
      </w:r>
      <w:r>
        <w:t xml:space="preserve"> </w:t>
      </w:r>
    </w:p>
    <w:p w14:paraId="3842B874" w14:textId="77777777" w:rsidR="00056E7D" w:rsidRDefault="00056E7D" w:rsidP="00056E7D">
      <w:r w:rsidRPr="00BC4A31">
        <w:t>Successful completion of this project allows this year’s team to migrate to</w:t>
      </w:r>
      <w:r>
        <w:t xml:space="preserve"> </w:t>
      </w:r>
      <w:r w:rsidRPr="00BC4A31">
        <w:t>the newer 2022/23 chassis and progress towards our goal of having a rules compliant</w:t>
      </w:r>
      <w:r>
        <w:t xml:space="preserve"> </w:t>
      </w:r>
      <w:r w:rsidRPr="00BC4A31">
        <w:t>autonomous Formula SAE car. The stakeholders involved include</w:t>
      </w:r>
      <w:r>
        <w:t xml:space="preserve"> </w:t>
      </w:r>
      <w:r w:rsidRPr="00BC4A31">
        <w:t>UTS Motorsports, UTS and team</w:t>
      </w:r>
      <w:r>
        <w:t xml:space="preserve"> </w:t>
      </w:r>
      <w:r w:rsidRPr="00BC4A31">
        <w:t>sponsors.</w:t>
      </w:r>
    </w:p>
    <w:p w14:paraId="565F3F1C" w14:textId="61F021F5" w:rsidR="00F36C0F" w:rsidRDefault="00F36C0F" w:rsidP="00056E7D">
      <w:r>
        <w:t xml:space="preserve">The proposed </w:t>
      </w:r>
      <w:r w:rsidR="00507744">
        <w:t xml:space="preserve">design </w:t>
      </w:r>
      <w:r w:rsidR="00F31856">
        <w:t>composes of a BLDC mounted on a bracke</w:t>
      </w:r>
      <w:r w:rsidR="00D234BA">
        <w:t>t</w:t>
      </w:r>
      <w:r w:rsidR="00EE4D8B">
        <w:t xml:space="preserve"> onto the floor of the car</w:t>
      </w:r>
      <w:r w:rsidR="00D234BA">
        <w:t>, which is accompanied by a wedge which would help orient the motor to be parallel to the steering column. The motor is then connected via a series of gears and pulleys.</w:t>
      </w:r>
    </w:p>
    <w:p w14:paraId="10B6B26C" w14:textId="77777777" w:rsidR="00ED735F" w:rsidRDefault="00ED735F" w:rsidP="00ED735F"/>
    <w:p w14:paraId="458B1FF2" w14:textId="77777777" w:rsidR="004D2B24" w:rsidRDefault="004D2B24" w:rsidP="004D2B24">
      <w:pPr>
        <w:pStyle w:val="Heading1"/>
        <w:rPr>
          <w:rFonts w:hint="eastAsia"/>
        </w:rPr>
      </w:pPr>
      <w:bookmarkStart w:id="11" w:name="_Toc183179179"/>
      <w:bookmarkStart w:id="12" w:name="_Toc183192860"/>
      <w:r>
        <w:t>Project Documentation</w:t>
      </w:r>
      <w:bookmarkEnd w:id="11"/>
      <w:bookmarkEnd w:id="12"/>
    </w:p>
    <w:p w14:paraId="05555AC3" w14:textId="1AABA9FC" w:rsidR="004D2B24" w:rsidRDefault="004D2B24" w:rsidP="004D2B24">
      <w:r>
        <w:t>The project scope includes the following</w:t>
      </w:r>
      <w:r w:rsidR="00BA386C">
        <w:t xml:space="preserve"> design</w:t>
      </w:r>
      <w:r>
        <w:t xml:space="preserve"> documentation:</w:t>
      </w:r>
    </w:p>
    <w:p w14:paraId="03FEBE38" w14:textId="17DC8FBE" w:rsidR="00374954" w:rsidRDefault="00374954" w:rsidP="004D2B24">
      <w:pPr>
        <w:pStyle w:val="ListParagraph"/>
        <w:numPr>
          <w:ilvl w:val="0"/>
          <w:numId w:val="1"/>
        </w:numPr>
      </w:pPr>
      <w:r>
        <w:t>Timeline</w:t>
      </w:r>
    </w:p>
    <w:p w14:paraId="3687A822" w14:textId="4569B983" w:rsidR="004D2B24" w:rsidRDefault="004D2B24" w:rsidP="004D2B24">
      <w:pPr>
        <w:pStyle w:val="ListParagraph"/>
        <w:numPr>
          <w:ilvl w:val="0"/>
          <w:numId w:val="1"/>
        </w:numPr>
      </w:pPr>
      <w:r>
        <w:t>Ideation</w:t>
      </w:r>
    </w:p>
    <w:p w14:paraId="1415652E" w14:textId="2E7E718C" w:rsidR="004D2B24" w:rsidRDefault="004D2B24" w:rsidP="004D2B24">
      <w:pPr>
        <w:pStyle w:val="ListParagraph"/>
        <w:numPr>
          <w:ilvl w:val="0"/>
          <w:numId w:val="1"/>
        </w:numPr>
      </w:pPr>
      <w:r>
        <w:t>Morphological Table</w:t>
      </w:r>
    </w:p>
    <w:p w14:paraId="7C08F222" w14:textId="51264D21" w:rsidR="004D2B24" w:rsidRDefault="004D2B24" w:rsidP="00374954">
      <w:pPr>
        <w:pStyle w:val="ListParagraph"/>
        <w:numPr>
          <w:ilvl w:val="0"/>
          <w:numId w:val="1"/>
        </w:numPr>
      </w:pPr>
      <w:r>
        <w:t>Scoring Matrix</w:t>
      </w:r>
    </w:p>
    <w:p w14:paraId="65BF1A92" w14:textId="62754AA7" w:rsidR="00125F05" w:rsidRDefault="00125F05">
      <w:pPr>
        <w:rPr>
          <w:rFonts w:asciiTheme="majorHAnsi" w:eastAsiaTheme="majorEastAsia" w:hAnsiTheme="majorHAnsi" w:cstheme="majorBidi" w:hint="eastAsia"/>
          <w:color w:val="0F4761" w:themeColor="accent1" w:themeShade="BF"/>
          <w:sz w:val="32"/>
          <w:szCs w:val="32"/>
        </w:rPr>
      </w:pPr>
    </w:p>
    <w:p w14:paraId="5CC3A767" w14:textId="21917EED" w:rsidR="004D2B24" w:rsidRPr="00BC4A31" w:rsidRDefault="00374954" w:rsidP="00374954">
      <w:pPr>
        <w:pStyle w:val="Heading2"/>
        <w:rPr>
          <w:rFonts w:hint="eastAsia"/>
        </w:rPr>
      </w:pPr>
      <w:bookmarkStart w:id="13" w:name="_Toc183179180"/>
      <w:bookmarkStart w:id="14" w:name="_Toc183192861"/>
      <w:r>
        <w:t>Timeline</w:t>
      </w:r>
      <w:bookmarkEnd w:id="13"/>
      <w:bookmarkEnd w:id="14"/>
    </w:p>
    <w:p w14:paraId="18DB9068" w14:textId="18C0F560" w:rsidR="00056E7D" w:rsidRPr="00ED735F" w:rsidRDefault="00C1738C" w:rsidP="00ED735F">
      <w:r>
        <w:t>Below is a flow chart of the process we followed to achieve the final design.</w:t>
      </w:r>
    </w:p>
    <w:p w14:paraId="44B8CE34" w14:textId="211910F4" w:rsidR="00C1738C" w:rsidRDefault="001D744E" w:rsidP="001D744E">
      <w:r w:rsidRPr="001D744E">
        <w:rPr>
          <w:noProof/>
        </w:rPr>
        <w:drawing>
          <wp:inline distT="0" distB="0" distL="0" distR="0" wp14:anchorId="1717FE02" wp14:editId="556D6245">
            <wp:extent cx="5731510" cy="5001260"/>
            <wp:effectExtent l="0" t="0" r="2540" b="8890"/>
            <wp:docPr id="2019217025"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217025" name="Picture 1" descr="A diagram of a process&#10;&#10;Description automatically generated"/>
                    <pic:cNvPicPr/>
                  </pic:nvPicPr>
                  <pic:blipFill>
                    <a:blip r:embed="rId14"/>
                    <a:stretch>
                      <a:fillRect/>
                    </a:stretch>
                  </pic:blipFill>
                  <pic:spPr>
                    <a:xfrm>
                      <a:off x="0" y="0"/>
                      <a:ext cx="5731510" cy="5001260"/>
                    </a:xfrm>
                    <a:prstGeom prst="rect">
                      <a:avLst/>
                    </a:prstGeom>
                  </pic:spPr>
                </pic:pic>
              </a:graphicData>
            </a:graphic>
          </wp:inline>
        </w:drawing>
      </w:r>
      <w:commentRangeStart w:id="15"/>
    </w:p>
    <w:p w14:paraId="3D6F1576" w14:textId="3D5A615B" w:rsidR="00E1086A" w:rsidRDefault="00C1738C" w:rsidP="001254D3">
      <w:pPr>
        <w:pStyle w:val="Caption"/>
        <w:jc w:val="center"/>
      </w:pPr>
      <w:r>
        <w:t xml:space="preserve">Figure </w:t>
      </w:r>
      <w:r>
        <w:fldChar w:fldCharType="begin"/>
      </w:r>
      <w:r>
        <w:instrText xml:space="preserve"> SEQ Figure \* ARABIC </w:instrText>
      </w:r>
      <w:r>
        <w:fldChar w:fldCharType="separate"/>
      </w:r>
      <w:r>
        <w:rPr>
          <w:noProof/>
        </w:rPr>
        <w:t>1</w:t>
      </w:r>
      <w:r>
        <w:rPr>
          <w:noProof/>
        </w:rPr>
        <w:fldChar w:fldCharType="end"/>
      </w:r>
      <w:r>
        <w:t>: Timeline Flowchart</w:t>
      </w:r>
      <w:commentRangeEnd w:id="15"/>
      <w:r w:rsidR="003039BC">
        <w:rPr>
          <w:rStyle w:val="CommentReference"/>
          <w:i w:val="0"/>
          <w:iCs w:val="0"/>
          <w:color w:val="auto"/>
        </w:rPr>
        <w:commentReference w:id="15"/>
      </w:r>
    </w:p>
    <w:p w14:paraId="6419F99A" w14:textId="436E9FA2" w:rsidR="00E1086A" w:rsidRDefault="00E1086A" w:rsidP="00E1086A">
      <w:pPr>
        <w:pStyle w:val="Heading2"/>
        <w:rPr>
          <w:rFonts w:hint="eastAsia"/>
        </w:rPr>
      </w:pPr>
      <w:bookmarkStart w:id="16" w:name="_Toc183179181"/>
      <w:bookmarkStart w:id="17" w:name="_Toc183192862"/>
      <w:r>
        <w:t>Problem Statement</w:t>
      </w:r>
      <w:bookmarkEnd w:id="16"/>
      <w:bookmarkEnd w:id="17"/>
    </w:p>
    <w:p w14:paraId="38402A60" w14:textId="02A71CAC" w:rsidR="00E1086A" w:rsidRDefault="00AE6533" w:rsidP="00C1738C">
      <w:r w:rsidRPr="00AE6533">
        <w:t>Design an electromechanical control system capable of rotating the steering column of the UTSMA autonomous car, ensuring it fits safely and ergonomically within the footwell while complying with the FSAE competition regulations.</w:t>
      </w:r>
    </w:p>
    <w:p w14:paraId="56DF4992" w14:textId="3940FC4C" w:rsidR="003F12DF" w:rsidRDefault="003F12DF" w:rsidP="003F12DF">
      <w:pPr>
        <w:pStyle w:val="Heading2"/>
        <w:rPr>
          <w:rFonts w:hint="eastAsia"/>
        </w:rPr>
      </w:pPr>
      <w:bookmarkStart w:id="18" w:name="_Toc183179182"/>
      <w:bookmarkStart w:id="19" w:name="_Toc183192863"/>
      <w:r>
        <w:t>Ideation</w:t>
      </w:r>
      <w:r w:rsidR="00B5587D">
        <w:t xml:space="preserve"> &amp; </w:t>
      </w:r>
      <w:commentRangeStart w:id="20"/>
      <w:r w:rsidR="00B5587D">
        <w:t>Morphological Table</w:t>
      </w:r>
      <w:commentRangeEnd w:id="20"/>
      <w:r w:rsidR="00C2121B">
        <w:rPr>
          <w:rStyle w:val="CommentReference"/>
          <w:rFonts w:asciiTheme="minorHAnsi" w:eastAsiaTheme="minorHAnsi" w:hAnsiTheme="minorHAnsi" w:cstheme="minorBidi"/>
          <w:color w:val="auto"/>
        </w:rPr>
        <w:commentReference w:id="20"/>
      </w:r>
      <w:bookmarkEnd w:id="18"/>
      <w:bookmarkEnd w:id="19"/>
    </w:p>
    <w:p w14:paraId="7E9DA5DC" w14:textId="176A0808" w:rsidR="003F12DF" w:rsidRDefault="003F12DF" w:rsidP="00C1738C">
      <w:r>
        <w:t xml:space="preserve">Ideating followed the basic principles of discussing </w:t>
      </w:r>
      <w:r w:rsidR="008C0AFE">
        <w:t>how the product could be broken down into sub-assemblies which can be solved individually. These segments include:</w:t>
      </w:r>
    </w:p>
    <w:p w14:paraId="24A7926B" w14:textId="0F96A982" w:rsidR="008C0AFE" w:rsidRDefault="0084799C" w:rsidP="001C06F0">
      <w:pPr>
        <w:pStyle w:val="Heading3"/>
        <w:numPr>
          <w:ilvl w:val="0"/>
          <w:numId w:val="4"/>
        </w:numPr>
        <w:rPr>
          <w:rFonts w:hint="eastAsia"/>
        </w:rPr>
      </w:pPr>
      <w:bookmarkStart w:id="21" w:name="_Toc183179183"/>
      <w:bookmarkStart w:id="22" w:name="_Toc183192864"/>
      <w:r>
        <w:t>Motor type</w:t>
      </w:r>
      <w:bookmarkEnd w:id="21"/>
      <w:bookmarkEnd w:id="22"/>
    </w:p>
    <w:p w14:paraId="0DC7B5C8" w14:textId="44F2D944" w:rsidR="008F5FCE" w:rsidRDefault="00FD7046" w:rsidP="00076DBB">
      <w:pPr>
        <w:ind w:left="720"/>
      </w:pPr>
      <w:r>
        <w:t xml:space="preserve">This was mainly condensed to two options: A BLDC or a </w:t>
      </w:r>
      <w:r w:rsidR="008F5FCE">
        <w:t>Stepper.</w:t>
      </w:r>
      <w:r w:rsidR="00EA2CF6">
        <w:t xml:space="preserve"> </w:t>
      </w:r>
      <w:r w:rsidR="0020761E">
        <w:t>Finally,</w:t>
      </w:r>
      <w:r w:rsidR="00EA2CF6">
        <w:t xml:space="preserve"> a BLDC </w:t>
      </w:r>
      <w:r w:rsidR="00640FA6">
        <w:t>Motor was selected: AK</w:t>
      </w:r>
      <w:r w:rsidR="00E20738">
        <w:t>80-9.</w:t>
      </w:r>
    </w:p>
    <w:p w14:paraId="196392AF" w14:textId="16C9EA77" w:rsidR="002F1A06" w:rsidRDefault="002F1A06" w:rsidP="001C06F0">
      <w:pPr>
        <w:pStyle w:val="Heading3"/>
        <w:numPr>
          <w:ilvl w:val="0"/>
          <w:numId w:val="4"/>
        </w:numPr>
        <w:rPr>
          <w:rFonts w:hint="eastAsia"/>
        </w:rPr>
      </w:pPr>
      <w:bookmarkStart w:id="23" w:name="_Toc183179184"/>
      <w:bookmarkStart w:id="24" w:name="_Toc183192865"/>
      <w:r>
        <w:t>Coupling Position</w:t>
      </w:r>
      <w:bookmarkEnd w:id="23"/>
      <w:bookmarkEnd w:id="24"/>
    </w:p>
    <w:p w14:paraId="31E3CA80" w14:textId="3AE7393F" w:rsidR="007C353F" w:rsidRDefault="00611E29" w:rsidP="007C353F">
      <w:pPr>
        <w:ind w:left="720"/>
      </w:pPr>
      <w:r>
        <w:t xml:space="preserve">Positioned at the </w:t>
      </w:r>
      <w:commentRangeStart w:id="25"/>
      <w:commentRangeStart w:id="26"/>
      <w:r>
        <w:t xml:space="preserve">bottom of the steering column </w:t>
      </w:r>
      <w:commentRangeEnd w:id="25"/>
      <w:r w:rsidR="00583D89">
        <w:rPr>
          <w:rStyle w:val="CommentReference"/>
        </w:rPr>
        <w:commentReference w:id="25"/>
      </w:r>
      <w:commentRangeEnd w:id="26"/>
      <w:r w:rsidR="0002654D">
        <w:rPr>
          <w:rStyle w:val="CommentReference"/>
        </w:rPr>
        <w:commentReference w:id="26"/>
      </w:r>
      <w:r>
        <w:t xml:space="preserve">to make full use of space constraints with </w:t>
      </w:r>
      <w:r w:rsidR="00196CAF">
        <w:t>Cockpit Template (Refer to FSAE rules).</w:t>
      </w:r>
    </w:p>
    <w:p w14:paraId="1573E730" w14:textId="77777777" w:rsidR="00D578B2" w:rsidRDefault="00D578B2" w:rsidP="00D578B2"/>
    <w:p w14:paraId="7A5960F2" w14:textId="2861BB38" w:rsidR="00D578B2" w:rsidRDefault="002F1A06" w:rsidP="001C06F0">
      <w:pPr>
        <w:pStyle w:val="Heading3"/>
        <w:numPr>
          <w:ilvl w:val="0"/>
          <w:numId w:val="4"/>
        </w:numPr>
        <w:rPr>
          <w:rFonts w:hint="eastAsia"/>
        </w:rPr>
      </w:pPr>
      <w:bookmarkStart w:id="27" w:name="_Toc183179185"/>
      <w:bookmarkStart w:id="28" w:name="_Toc183192866"/>
      <w:r>
        <w:t xml:space="preserve">Motor to Steering </w:t>
      </w:r>
      <w:r w:rsidR="00C20EF5">
        <w:t>Coupling</w:t>
      </w:r>
      <w:bookmarkEnd w:id="27"/>
      <w:bookmarkEnd w:id="28"/>
    </w:p>
    <w:p w14:paraId="56659D96" w14:textId="278B804C" w:rsidR="00D578B2" w:rsidRDefault="00EA2CF6" w:rsidP="00196CAF">
      <w:pPr>
        <w:ind w:left="720"/>
      </w:pPr>
      <w:r>
        <w:t>Belt and Pulley drive</w:t>
      </w:r>
    </w:p>
    <w:p w14:paraId="3CB6160E" w14:textId="77777777" w:rsidR="00196CAF" w:rsidRDefault="00196CAF" w:rsidP="00D578B2"/>
    <w:p w14:paraId="2EC9C86A" w14:textId="3C778DFB" w:rsidR="00D578B2" w:rsidRDefault="00D578B2" w:rsidP="001C06F0">
      <w:pPr>
        <w:pStyle w:val="Heading3"/>
        <w:numPr>
          <w:ilvl w:val="0"/>
          <w:numId w:val="4"/>
        </w:numPr>
        <w:rPr>
          <w:rFonts w:hint="eastAsia"/>
        </w:rPr>
      </w:pPr>
      <w:bookmarkStart w:id="29" w:name="_Toc183179186"/>
      <w:bookmarkStart w:id="30" w:name="_Toc183192867"/>
      <w:r>
        <w:t>Disengagement</w:t>
      </w:r>
      <w:bookmarkEnd w:id="29"/>
      <w:bookmarkEnd w:id="30"/>
    </w:p>
    <w:p w14:paraId="466C4505" w14:textId="1E241BAD" w:rsidR="00E1086A" w:rsidRDefault="008B2349" w:rsidP="00EA2CF6">
      <w:pPr>
        <w:ind w:left="720"/>
      </w:pPr>
      <w:r>
        <w:t xml:space="preserve">Since the selected motor is backdrivable, the system can be electrically disengaged. Therefore, the </w:t>
      </w:r>
      <w:r w:rsidR="00EA2CF6">
        <w:t>considered</w:t>
      </w:r>
      <w:r>
        <w:t xml:space="preserve"> idea of a mechanical disengage</w:t>
      </w:r>
      <w:r w:rsidR="00EA2CF6">
        <w:t xml:space="preserve"> </w:t>
      </w:r>
      <w:r>
        <w:t xml:space="preserve">was </w:t>
      </w:r>
      <w:r w:rsidR="00EA2CF6">
        <w:t>discarded.</w:t>
      </w:r>
    </w:p>
    <w:p w14:paraId="5914A95F" w14:textId="77777777" w:rsidR="00D23265" w:rsidRDefault="00D23265" w:rsidP="00D23265">
      <w:pPr>
        <w:keepNext/>
      </w:pPr>
      <w:r w:rsidRPr="00D23265">
        <w:rPr>
          <w:rFonts w:asciiTheme="majorHAnsi" w:eastAsiaTheme="majorEastAsia" w:hAnsiTheme="majorHAnsi" w:cstheme="majorBidi"/>
          <w:noProof/>
          <w:color w:val="0F4761" w:themeColor="accent1" w:themeShade="BF"/>
          <w:sz w:val="32"/>
          <w:szCs w:val="32"/>
        </w:rPr>
        <w:drawing>
          <wp:inline distT="0" distB="0" distL="0" distR="0" wp14:anchorId="309B9B72" wp14:editId="5E32CA63">
            <wp:extent cx="5731510" cy="2787015"/>
            <wp:effectExtent l="0" t="0" r="2540" b="0"/>
            <wp:docPr id="9984912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491207" name="Picture 1" descr="A screenshot of a computer&#10;&#10;Description automatically generated"/>
                    <pic:cNvPicPr/>
                  </pic:nvPicPr>
                  <pic:blipFill>
                    <a:blip r:embed="rId15"/>
                    <a:stretch>
                      <a:fillRect/>
                    </a:stretch>
                  </pic:blipFill>
                  <pic:spPr>
                    <a:xfrm>
                      <a:off x="0" y="0"/>
                      <a:ext cx="5731510" cy="2787015"/>
                    </a:xfrm>
                    <a:prstGeom prst="rect">
                      <a:avLst/>
                    </a:prstGeom>
                  </pic:spPr>
                </pic:pic>
              </a:graphicData>
            </a:graphic>
          </wp:inline>
        </w:drawing>
      </w:r>
    </w:p>
    <w:p w14:paraId="22641376" w14:textId="3E83BC06" w:rsidR="00125F05" w:rsidRDefault="00D23265" w:rsidP="00D23265">
      <w:pPr>
        <w:pStyle w:val="Caption"/>
        <w:jc w:val="center"/>
        <w:rPr>
          <w:rFonts w:asciiTheme="majorHAnsi" w:eastAsiaTheme="majorEastAsia" w:hAnsiTheme="majorHAnsi" w:cstheme="majorBidi" w:hint="eastAsia"/>
          <w:color w:val="0F4761" w:themeColor="accent1" w:themeShade="BF"/>
          <w:sz w:val="32"/>
          <w:szCs w:val="32"/>
        </w:rPr>
      </w:pPr>
      <w:r>
        <w:t xml:space="preserve">Figure </w:t>
      </w:r>
      <w:r>
        <w:fldChar w:fldCharType="begin"/>
      </w:r>
      <w:r>
        <w:instrText xml:space="preserve"> SEQ Figure \* ARABIC </w:instrText>
      </w:r>
      <w:r>
        <w:fldChar w:fldCharType="separate"/>
      </w:r>
      <w:r>
        <w:rPr>
          <w:noProof/>
        </w:rPr>
        <w:t>2</w:t>
      </w:r>
      <w:r>
        <w:fldChar w:fldCharType="end"/>
      </w:r>
      <w:r>
        <w:t>: Morphological Table</w:t>
      </w:r>
    </w:p>
    <w:p w14:paraId="11CC7042" w14:textId="5821C3DE" w:rsidR="001C06F0" w:rsidRDefault="00B5587D" w:rsidP="00B61D26">
      <w:pPr>
        <w:pStyle w:val="Heading2"/>
        <w:rPr>
          <w:rFonts w:hint="eastAsia"/>
        </w:rPr>
      </w:pPr>
      <w:bookmarkStart w:id="31" w:name="_Toc183179187"/>
      <w:bookmarkStart w:id="32" w:name="_Toc183192868"/>
      <w:r>
        <w:t>Scoring Matrix</w:t>
      </w:r>
      <w:bookmarkEnd w:id="31"/>
      <w:bookmarkEnd w:id="32"/>
    </w:p>
    <w:p w14:paraId="7CAE7372" w14:textId="30B7458C" w:rsidR="00B5587D" w:rsidRDefault="00B5587D" w:rsidP="001C06F0">
      <w:r>
        <w:t xml:space="preserve">Suitable </w:t>
      </w:r>
      <w:r w:rsidR="00B5506C">
        <w:t xml:space="preserve">and relevant components were selected from each of the morphological table categories and made into defined “designs”. This would be </w:t>
      </w:r>
      <w:r w:rsidR="00B61D26">
        <w:t>rated by the following criteria:</w:t>
      </w:r>
    </w:p>
    <w:p w14:paraId="05696E13" w14:textId="77777777" w:rsidR="00B61D26" w:rsidRDefault="00B61D26" w:rsidP="001C06F0"/>
    <w:p w14:paraId="6484230D" w14:textId="0138D352" w:rsidR="00B61D26" w:rsidRDefault="009F5CBD" w:rsidP="00DF6220">
      <w:pPr>
        <w:pStyle w:val="Heading3"/>
        <w:numPr>
          <w:ilvl w:val="0"/>
          <w:numId w:val="6"/>
        </w:numPr>
        <w:rPr>
          <w:rFonts w:hint="eastAsia"/>
        </w:rPr>
      </w:pPr>
      <w:bookmarkStart w:id="33" w:name="_Toc183179188"/>
      <w:bookmarkStart w:id="34" w:name="_Toc183192869"/>
      <w:r>
        <w:t>Performance</w:t>
      </w:r>
      <w:bookmarkEnd w:id="33"/>
      <w:bookmarkEnd w:id="34"/>
    </w:p>
    <w:p w14:paraId="48025C7B" w14:textId="77777777" w:rsidR="00515893" w:rsidRPr="00515893" w:rsidRDefault="00515893" w:rsidP="00515893">
      <w:pPr>
        <w:spacing w:after="0" w:line="240" w:lineRule="auto"/>
        <w:ind w:firstLine="720"/>
        <w:rPr>
          <w:rFonts w:ascii="Aptos" w:eastAsia="Times New Roman" w:hAnsi="Aptos" w:cs="Times New Roman"/>
          <w:color w:val="000000"/>
          <w:kern w:val="0"/>
          <w:sz w:val="22"/>
          <w:szCs w:val="22"/>
          <w:lang w:val="en-GB" w:eastAsia="en-GB"/>
          <w14:ligatures w14:val="none"/>
        </w:rPr>
      </w:pPr>
      <w:r w:rsidRPr="00515893">
        <w:rPr>
          <w:rFonts w:ascii="Aptos" w:eastAsia="Times New Roman" w:hAnsi="Aptos" w:cs="Times New Roman"/>
          <w:color w:val="000000"/>
          <w:kern w:val="0"/>
          <w:sz w:val="22"/>
          <w:szCs w:val="22"/>
          <w:lang w:val="en-GB" w:eastAsia="en-GB"/>
          <w14:ligatures w14:val="none"/>
        </w:rPr>
        <w:t>Delivering the calculated amount of torque without any compromise to the motor.</w:t>
      </w:r>
    </w:p>
    <w:p w14:paraId="5D4352C2" w14:textId="77777777" w:rsidR="00515893" w:rsidRPr="00515893" w:rsidRDefault="00515893" w:rsidP="00515893">
      <w:pPr>
        <w:ind w:left="720"/>
      </w:pPr>
    </w:p>
    <w:p w14:paraId="1AF1262F" w14:textId="085FE37F" w:rsidR="009F5CBD" w:rsidRDefault="009F5CBD" w:rsidP="00DF6220">
      <w:pPr>
        <w:pStyle w:val="Heading3"/>
        <w:numPr>
          <w:ilvl w:val="0"/>
          <w:numId w:val="6"/>
        </w:numPr>
        <w:rPr>
          <w:rFonts w:hint="eastAsia"/>
        </w:rPr>
      </w:pPr>
      <w:bookmarkStart w:id="35" w:name="_Toc183179189"/>
      <w:bookmarkStart w:id="36" w:name="_Toc183192870"/>
      <w:r>
        <w:t>Precision &amp; Accuracy</w:t>
      </w:r>
      <w:bookmarkEnd w:id="35"/>
      <w:bookmarkEnd w:id="36"/>
    </w:p>
    <w:p w14:paraId="561DAF59" w14:textId="77777777" w:rsidR="00515893" w:rsidRPr="00515893" w:rsidRDefault="00515893" w:rsidP="00515893">
      <w:pPr>
        <w:spacing w:after="0" w:line="240" w:lineRule="auto"/>
        <w:ind w:left="720"/>
        <w:rPr>
          <w:rFonts w:ascii="Aptos" w:eastAsia="Times New Roman" w:hAnsi="Aptos" w:cs="Times New Roman"/>
          <w:color w:val="000000"/>
          <w:kern w:val="0"/>
          <w:sz w:val="22"/>
          <w:szCs w:val="22"/>
          <w:lang w:val="en-GB" w:eastAsia="en-GB"/>
          <w14:ligatures w14:val="none"/>
        </w:rPr>
      </w:pPr>
      <w:r w:rsidRPr="00515893">
        <w:rPr>
          <w:rFonts w:ascii="Aptos" w:eastAsia="Times New Roman" w:hAnsi="Aptos" w:cs="Times New Roman"/>
          <w:color w:val="000000"/>
          <w:kern w:val="0"/>
          <w:sz w:val="22"/>
          <w:szCs w:val="22"/>
          <w:lang w:val="en-GB" w:eastAsia="en-GB"/>
          <w14:ligatures w14:val="none"/>
        </w:rPr>
        <w:t>The ability of the steering system to precisely follow the desired path and make accurate adjustments.</w:t>
      </w:r>
    </w:p>
    <w:p w14:paraId="5B56B707" w14:textId="77777777" w:rsidR="00515893" w:rsidRPr="00515893" w:rsidRDefault="00515893" w:rsidP="00515893">
      <w:pPr>
        <w:ind w:left="720"/>
      </w:pPr>
    </w:p>
    <w:p w14:paraId="0A7E28F2" w14:textId="77777777" w:rsidR="00DE514C" w:rsidRDefault="009F5CBD">
      <w:pPr>
        <w:pStyle w:val="Heading3"/>
        <w:numPr>
          <w:ilvl w:val="0"/>
          <w:numId w:val="6"/>
        </w:numPr>
        <w:rPr>
          <w:rFonts w:hint="eastAsia"/>
        </w:rPr>
      </w:pPr>
      <w:bookmarkStart w:id="37" w:name="_Toc183179190"/>
      <w:bookmarkStart w:id="38" w:name="_Toc183192871"/>
      <w:r>
        <w:t>Reliability &amp; Durability</w:t>
      </w:r>
      <w:bookmarkEnd w:id="37"/>
      <w:bookmarkEnd w:id="38"/>
    </w:p>
    <w:p w14:paraId="512CA52A" w14:textId="77777777" w:rsidR="00DE514C" w:rsidRPr="00DE514C" w:rsidRDefault="00DE514C" w:rsidP="00354004">
      <w:pPr>
        <w:spacing w:after="0" w:line="240" w:lineRule="auto"/>
        <w:ind w:left="720"/>
        <w:rPr>
          <w:rFonts w:ascii="Aptos" w:eastAsia="Times New Roman" w:hAnsi="Aptos" w:cs="Times New Roman"/>
          <w:color w:val="000000"/>
          <w:kern w:val="0"/>
          <w:sz w:val="22"/>
          <w:szCs w:val="22"/>
          <w:lang w:val="en-GB" w:eastAsia="en-GB"/>
          <w14:ligatures w14:val="none"/>
        </w:rPr>
      </w:pPr>
      <w:r w:rsidRPr="00DE514C">
        <w:rPr>
          <w:rFonts w:ascii="Aptos" w:eastAsia="Times New Roman" w:hAnsi="Aptos" w:cs="Times New Roman"/>
          <w:color w:val="000000"/>
          <w:kern w:val="0"/>
          <w:sz w:val="22"/>
          <w:szCs w:val="22"/>
          <w:lang w:val="en-GB" w:eastAsia="en-GB"/>
          <w14:ligatures w14:val="none"/>
        </w:rPr>
        <w:t>The system’s ability to consistently perform under various operating conditions and resist wear and tear.</w:t>
      </w:r>
    </w:p>
    <w:p w14:paraId="7C274E56" w14:textId="77777777" w:rsidR="00DE514C" w:rsidRPr="00DE514C" w:rsidRDefault="00DE514C" w:rsidP="00DE514C"/>
    <w:p w14:paraId="42B74A3E" w14:textId="3557F5D1" w:rsidR="009F5CBD" w:rsidRDefault="009F5CBD">
      <w:pPr>
        <w:pStyle w:val="Heading3"/>
        <w:numPr>
          <w:ilvl w:val="0"/>
          <w:numId w:val="6"/>
        </w:numPr>
        <w:rPr>
          <w:rFonts w:hint="eastAsia"/>
        </w:rPr>
      </w:pPr>
      <w:bookmarkStart w:id="39" w:name="_Toc183179191"/>
      <w:bookmarkStart w:id="40" w:name="_Toc183192872"/>
      <w:r>
        <w:t>Complexity &amp; Integration</w:t>
      </w:r>
      <w:bookmarkEnd w:id="39"/>
      <w:bookmarkEnd w:id="40"/>
    </w:p>
    <w:p w14:paraId="5E0517D0" w14:textId="77777777" w:rsidR="00DE514C" w:rsidRPr="00DE514C" w:rsidRDefault="00DE514C" w:rsidP="00354004">
      <w:pPr>
        <w:spacing w:after="0" w:line="240" w:lineRule="auto"/>
        <w:ind w:left="720"/>
        <w:rPr>
          <w:rFonts w:ascii="Aptos" w:eastAsia="Times New Roman" w:hAnsi="Aptos" w:cs="Times New Roman"/>
          <w:color w:val="000000"/>
          <w:kern w:val="0"/>
          <w:sz w:val="22"/>
          <w:szCs w:val="22"/>
          <w:lang w:val="en-GB" w:eastAsia="en-GB"/>
          <w14:ligatures w14:val="none"/>
        </w:rPr>
      </w:pPr>
      <w:r w:rsidRPr="00DE514C">
        <w:rPr>
          <w:rFonts w:ascii="Aptos" w:eastAsia="Times New Roman" w:hAnsi="Aptos" w:cs="Times New Roman"/>
          <w:color w:val="000000"/>
          <w:kern w:val="0"/>
          <w:sz w:val="22"/>
          <w:szCs w:val="22"/>
          <w:lang w:val="en-GB" w:eastAsia="en-GB"/>
          <w14:ligatures w14:val="none"/>
        </w:rPr>
        <w:t>How easy the system is to design, implement, and integrate with the rest of the vehicle, including sensors, controllers, and other hardware.</w:t>
      </w:r>
    </w:p>
    <w:p w14:paraId="53385131" w14:textId="77777777" w:rsidR="00DE514C" w:rsidRPr="00DE514C" w:rsidRDefault="00DE514C" w:rsidP="00DE514C"/>
    <w:p w14:paraId="70E034D2" w14:textId="60E6425D" w:rsidR="009F5CBD" w:rsidRDefault="009F5CBD" w:rsidP="00DF6220">
      <w:pPr>
        <w:pStyle w:val="Heading3"/>
        <w:numPr>
          <w:ilvl w:val="0"/>
          <w:numId w:val="6"/>
        </w:numPr>
        <w:rPr>
          <w:rFonts w:hint="eastAsia"/>
        </w:rPr>
      </w:pPr>
      <w:bookmarkStart w:id="41" w:name="_Toc183179192"/>
      <w:bookmarkStart w:id="42" w:name="_Toc183192873"/>
      <w:r>
        <w:t>Cos</w:t>
      </w:r>
      <w:r w:rsidR="00892984">
        <w:t>t</w:t>
      </w:r>
      <w:r>
        <w:t>-Effectiveness</w:t>
      </w:r>
      <w:bookmarkEnd w:id="41"/>
      <w:bookmarkEnd w:id="42"/>
    </w:p>
    <w:p w14:paraId="176B2B69" w14:textId="77777777" w:rsidR="00DE514C" w:rsidRPr="00DE514C" w:rsidRDefault="00DE514C" w:rsidP="00354004">
      <w:pPr>
        <w:spacing w:after="0" w:line="240" w:lineRule="auto"/>
        <w:ind w:left="720"/>
        <w:rPr>
          <w:rFonts w:ascii="Aptos" w:eastAsia="Times New Roman" w:hAnsi="Aptos" w:cs="Times New Roman"/>
          <w:color w:val="000000"/>
          <w:kern w:val="0"/>
          <w:sz w:val="22"/>
          <w:szCs w:val="22"/>
          <w:lang w:val="en-GB" w:eastAsia="en-GB"/>
          <w14:ligatures w14:val="none"/>
        </w:rPr>
      </w:pPr>
      <w:r w:rsidRPr="00DE514C">
        <w:rPr>
          <w:rFonts w:ascii="Aptos" w:eastAsia="Times New Roman" w:hAnsi="Aptos" w:cs="Times New Roman"/>
          <w:color w:val="000000"/>
          <w:kern w:val="0"/>
          <w:sz w:val="22"/>
          <w:szCs w:val="22"/>
          <w:lang w:val="en-GB" w:eastAsia="en-GB"/>
          <w14:ligatures w14:val="none"/>
        </w:rPr>
        <w:t>The overall cost of the steering system, including the cost of components, manufacturing, and maintenance.</w:t>
      </w:r>
    </w:p>
    <w:p w14:paraId="75CDE0FB" w14:textId="77777777" w:rsidR="00DE514C" w:rsidRPr="00DE514C" w:rsidRDefault="00DE514C" w:rsidP="00DE514C"/>
    <w:p w14:paraId="0375F66F" w14:textId="0B28A26F" w:rsidR="009F5CBD" w:rsidRDefault="009F5CBD" w:rsidP="00DF6220">
      <w:pPr>
        <w:pStyle w:val="Heading3"/>
        <w:numPr>
          <w:ilvl w:val="0"/>
          <w:numId w:val="6"/>
        </w:numPr>
        <w:rPr>
          <w:rFonts w:hint="eastAsia"/>
        </w:rPr>
      </w:pPr>
      <w:bookmarkStart w:id="43" w:name="_Toc183179193"/>
      <w:bookmarkStart w:id="44" w:name="_Toc183192874"/>
      <w:r>
        <w:t>Maintainability</w:t>
      </w:r>
      <w:bookmarkEnd w:id="43"/>
      <w:bookmarkEnd w:id="44"/>
    </w:p>
    <w:p w14:paraId="6345977A" w14:textId="77777777" w:rsidR="00DE514C" w:rsidRPr="00DE514C" w:rsidRDefault="00DE514C" w:rsidP="00354004">
      <w:pPr>
        <w:spacing w:after="0" w:line="240" w:lineRule="auto"/>
        <w:ind w:firstLine="720"/>
        <w:rPr>
          <w:rFonts w:ascii="Aptos" w:eastAsia="Times New Roman" w:hAnsi="Aptos" w:cs="Times New Roman"/>
          <w:color w:val="000000"/>
          <w:kern w:val="0"/>
          <w:sz w:val="22"/>
          <w:szCs w:val="22"/>
          <w:lang w:val="en-GB" w:eastAsia="en-GB"/>
          <w14:ligatures w14:val="none"/>
        </w:rPr>
      </w:pPr>
      <w:r w:rsidRPr="00DE514C">
        <w:rPr>
          <w:rFonts w:ascii="Aptos" w:eastAsia="Times New Roman" w:hAnsi="Aptos" w:cs="Times New Roman"/>
          <w:color w:val="000000"/>
          <w:kern w:val="0"/>
          <w:sz w:val="22"/>
          <w:szCs w:val="22"/>
          <w:lang w:val="en-GB" w:eastAsia="en-GB"/>
          <w14:ligatures w14:val="none"/>
        </w:rPr>
        <w:t>The ease with which the system can be repaired, upgraded, or serviced.</w:t>
      </w:r>
    </w:p>
    <w:p w14:paraId="1C57CB58" w14:textId="77777777" w:rsidR="00DE514C" w:rsidRPr="00DE514C" w:rsidRDefault="00DE514C" w:rsidP="00DE514C"/>
    <w:p w14:paraId="1DEEFE78" w14:textId="41C6FA67" w:rsidR="009F5CBD" w:rsidRDefault="009F5CBD" w:rsidP="00DF6220">
      <w:pPr>
        <w:pStyle w:val="Heading3"/>
        <w:numPr>
          <w:ilvl w:val="0"/>
          <w:numId w:val="6"/>
        </w:numPr>
        <w:rPr>
          <w:rFonts w:hint="eastAsia"/>
        </w:rPr>
      </w:pPr>
      <w:bookmarkStart w:id="45" w:name="_Toc183179194"/>
      <w:bookmarkStart w:id="46" w:name="_Toc183192875"/>
      <w:r>
        <w:t>Safety</w:t>
      </w:r>
      <w:bookmarkEnd w:id="45"/>
      <w:bookmarkEnd w:id="46"/>
    </w:p>
    <w:p w14:paraId="470B80E9" w14:textId="77B11C97" w:rsidR="00354004" w:rsidRPr="00354004" w:rsidRDefault="00354004" w:rsidP="00354004">
      <w:pPr>
        <w:spacing w:after="0" w:line="240" w:lineRule="auto"/>
        <w:ind w:left="720"/>
        <w:rPr>
          <w:rFonts w:ascii="Aptos" w:eastAsia="Times New Roman" w:hAnsi="Aptos" w:cs="Times New Roman"/>
          <w:color w:val="000000"/>
          <w:kern w:val="0"/>
          <w:sz w:val="22"/>
          <w:szCs w:val="22"/>
          <w:lang w:val="en-GB" w:eastAsia="en-GB"/>
          <w14:ligatures w14:val="none"/>
        </w:rPr>
      </w:pPr>
      <w:r w:rsidRPr="00354004">
        <w:rPr>
          <w:rFonts w:ascii="Aptos" w:eastAsia="Times New Roman" w:hAnsi="Aptos" w:cs="Times New Roman"/>
          <w:color w:val="000000"/>
          <w:kern w:val="0"/>
          <w:sz w:val="22"/>
          <w:szCs w:val="22"/>
          <w:lang w:val="en-GB" w:eastAsia="en-GB"/>
          <w14:ligatures w14:val="none"/>
        </w:rPr>
        <w:t>Built-in safety features, fail-safes, and redundancy to prevent system failures from compromising the vehicle’s performance.</w:t>
      </w:r>
    </w:p>
    <w:p w14:paraId="5AA2BD7D" w14:textId="77777777" w:rsidR="00354004" w:rsidRPr="00354004" w:rsidRDefault="00354004" w:rsidP="00354004"/>
    <w:p w14:paraId="784F908B" w14:textId="2FA29F44" w:rsidR="009F5CBD" w:rsidRDefault="009F5CBD" w:rsidP="00DF6220">
      <w:pPr>
        <w:pStyle w:val="Heading3"/>
        <w:numPr>
          <w:ilvl w:val="0"/>
          <w:numId w:val="6"/>
        </w:numPr>
        <w:rPr>
          <w:rFonts w:hint="eastAsia"/>
        </w:rPr>
      </w:pPr>
      <w:bookmarkStart w:id="47" w:name="_Toc183179195"/>
      <w:bookmarkStart w:id="48" w:name="_Toc183192876"/>
      <w:r>
        <w:t>Modularity</w:t>
      </w:r>
      <w:bookmarkEnd w:id="47"/>
      <w:bookmarkEnd w:id="48"/>
    </w:p>
    <w:p w14:paraId="186FEE23" w14:textId="77777777" w:rsidR="00354004" w:rsidRPr="00354004" w:rsidRDefault="00354004" w:rsidP="00354004">
      <w:pPr>
        <w:spacing w:after="0" w:line="240" w:lineRule="auto"/>
        <w:ind w:firstLine="720"/>
        <w:rPr>
          <w:rFonts w:ascii="Aptos" w:eastAsia="Times New Roman" w:hAnsi="Aptos" w:cs="Times New Roman"/>
          <w:color w:val="000000"/>
          <w:kern w:val="0"/>
          <w:sz w:val="22"/>
          <w:szCs w:val="22"/>
          <w:lang w:val="en-GB" w:eastAsia="en-GB"/>
          <w14:ligatures w14:val="none"/>
        </w:rPr>
      </w:pPr>
      <w:r w:rsidRPr="00354004">
        <w:rPr>
          <w:rFonts w:ascii="Aptos" w:eastAsia="Times New Roman" w:hAnsi="Aptos" w:cs="Times New Roman"/>
          <w:color w:val="000000"/>
          <w:kern w:val="0"/>
          <w:sz w:val="22"/>
          <w:szCs w:val="22"/>
          <w:lang w:val="en-GB" w:eastAsia="en-GB"/>
          <w14:ligatures w14:val="none"/>
        </w:rPr>
        <w:t>Ease of create a modular variant, that is compliant with FSAE rules.</w:t>
      </w:r>
    </w:p>
    <w:p w14:paraId="5E5A045F" w14:textId="77777777" w:rsidR="00354004" w:rsidRPr="00354004" w:rsidRDefault="00354004" w:rsidP="00354004"/>
    <w:p w14:paraId="058B6381" w14:textId="4134F870" w:rsidR="009F5CBD" w:rsidRDefault="009F5CBD" w:rsidP="00DF6220">
      <w:pPr>
        <w:pStyle w:val="Heading3"/>
        <w:numPr>
          <w:ilvl w:val="0"/>
          <w:numId w:val="6"/>
        </w:numPr>
        <w:rPr>
          <w:rFonts w:hint="eastAsia"/>
        </w:rPr>
      </w:pPr>
      <w:bookmarkStart w:id="49" w:name="_Toc183179196"/>
      <w:bookmarkStart w:id="50" w:name="_Toc183192877"/>
      <w:r>
        <w:t>Scalability &amp; Flexibility</w:t>
      </w:r>
      <w:bookmarkEnd w:id="49"/>
      <w:bookmarkEnd w:id="50"/>
    </w:p>
    <w:p w14:paraId="4083C156" w14:textId="77777777" w:rsidR="00354004" w:rsidRDefault="00354004" w:rsidP="00354004">
      <w:pPr>
        <w:spacing w:after="0" w:line="240" w:lineRule="auto"/>
        <w:ind w:firstLine="720"/>
        <w:rPr>
          <w:rFonts w:ascii="Aptos" w:eastAsia="Times New Roman" w:hAnsi="Aptos" w:cs="Times New Roman"/>
          <w:color w:val="000000"/>
          <w:kern w:val="0"/>
          <w:sz w:val="22"/>
          <w:szCs w:val="22"/>
          <w:lang w:val="en-GB" w:eastAsia="en-GB"/>
          <w14:ligatures w14:val="none"/>
        </w:rPr>
      </w:pPr>
      <w:r w:rsidRPr="00354004">
        <w:rPr>
          <w:rFonts w:ascii="Aptos" w:eastAsia="Times New Roman" w:hAnsi="Aptos" w:cs="Times New Roman"/>
          <w:color w:val="000000"/>
          <w:kern w:val="0"/>
          <w:sz w:val="22"/>
          <w:szCs w:val="22"/>
          <w:lang w:val="en-GB" w:eastAsia="en-GB"/>
          <w14:ligatures w14:val="none"/>
        </w:rPr>
        <w:t>Ease of using current design to be used in future iterations.</w:t>
      </w:r>
    </w:p>
    <w:p w14:paraId="26E5EAC9" w14:textId="77777777" w:rsidR="00354004" w:rsidRDefault="00354004" w:rsidP="00125F05">
      <w:pPr>
        <w:rPr>
          <w:lang w:val="en-GB" w:eastAsia="en-GB"/>
        </w:rPr>
      </w:pPr>
    </w:p>
    <w:p w14:paraId="5245CD80" w14:textId="7F8616A2" w:rsidR="00362258" w:rsidRPr="00354004" w:rsidRDefault="00362258" w:rsidP="00125F05">
      <w:pPr>
        <w:rPr>
          <w:lang w:val="en-GB" w:eastAsia="en-GB"/>
        </w:rPr>
      </w:pPr>
      <w:r>
        <w:rPr>
          <w:lang w:val="en-GB" w:eastAsia="en-GB"/>
        </w:rPr>
        <w:t>Using these criteria</w:t>
      </w:r>
      <w:r w:rsidR="006D76F3">
        <w:rPr>
          <w:lang w:val="en-GB" w:eastAsia="en-GB"/>
        </w:rPr>
        <w:t>,</w:t>
      </w:r>
      <w:r>
        <w:rPr>
          <w:lang w:val="en-GB" w:eastAsia="en-GB"/>
        </w:rPr>
        <w:t xml:space="preserve"> the following design was proposed:</w:t>
      </w:r>
    </w:p>
    <w:p w14:paraId="19C11DB9" w14:textId="0C9693CD" w:rsidR="00354004" w:rsidRPr="00A63756" w:rsidRDefault="00362258" w:rsidP="00125F05">
      <w:pPr>
        <w:rPr>
          <w:lang w:val="en-GB" w:eastAsia="en-GB"/>
        </w:rPr>
      </w:pPr>
      <w:commentRangeStart w:id="51"/>
      <w:r w:rsidRPr="00362258">
        <w:rPr>
          <w:lang w:val="en-GB" w:eastAsia="en-GB"/>
        </w:rPr>
        <w:t>B</w:t>
      </w:r>
      <w:r>
        <w:rPr>
          <w:lang w:val="en-GB" w:eastAsia="en-GB"/>
        </w:rPr>
        <w:t>L</w:t>
      </w:r>
      <w:r w:rsidRPr="00362258">
        <w:rPr>
          <w:lang w:val="en-GB" w:eastAsia="en-GB"/>
        </w:rPr>
        <w:t xml:space="preserve">DC controlled using </w:t>
      </w:r>
      <w:r w:rsidR="006D76F3">
        <w:rPr>
          <w:lang w:val="en-GB" w:eastAsia="en-GB"/>
        </w:rPr>
        <w:t xml:space="preserve">a </w:t>
      </w:r>
      <w:r w:rsidRPr="00362258">
        <w:rPr>
          <w:lang w:val="en-GB" w:eastAsia="en-GB"/>
        </w:rPr>
        <w:t>magnetic rotary encoder (being positioned directly at the end of the motor shaft)</w:t>
      </w:r>
      <w:commentRangeEnd w:id="51"/>
      <w:r w:rsidR="009D2D95">
        <w:rPr>
          <w:rStyle w:val="CommentReference"/>
        </w:rPr>
        <w:commentReference w:id="51"/>
      </w:r>
      <w:r w:rsidRPr="00362258">
        <w:rPr>
          <w:lang w:val="en-GB" w:eastAsia="en-GB"/>
        </w:rPr>
        <w:t xml:space="preserve">. </w:t>
      </w:r>
      <w:commentRangeStart w:id="52"/>
      <w:r w:rsidRPr="00362258">
        <w:rPr>
          <w:lang w:val="en-GB" w:eastAsia="en-GB"/>
        </w:rPr>
        <w:t xml:space="preserve">It would be situated </w:t>
      </w:r>
      <w:r w:rsidR="000B2758">
        <w:rPr>
          <w:lang w:val="en-GB" w:eastAsia="en-GB"/>
        </w:rPr>
        <w:t>in</w:t>
      </w:r>
      <w:r w:rsidRPr="00362258">
        <w:rPr>
          <w:lang w:val="en-GB" w:eastAsia="en-GB"/>
        </w:rPr>
        <w:t xml:space="preserve"> the floor</w:t>
      </w:r>
      <w:commentRangeEnd w:id="52"/>
      <w:r w:rsidR="00A63756">
        <w:rPr>
          <w:rStyle w:val="CommentReference"/>
        </w:rPr>
        <w:commentReference w:id="52"/>
      </w:r>
      <w:r w:rsidRPr="00362258">
        <w:rPr>
          <w:lang w:val="en-GB" w:eastAsia="en-GB"/>
        </w:rPr>
        <w:t>, driven by a set of gears</w:t>
      </w:r>
      <w:r>
        <w:rPr>
          <w:lang w:val="en-GB" w:eastAsia="en-GB"/>
        </w:rPr>
        <w:t xml:space="preserve"> and pulleys</w:t>
      </w:r>
      <w:r w:rsidRPr="00362258">
        <w:rPr>
          <w:lang w:val="en-GB" w:eastAsia="en-GB"/>
        </w:rPr>
        <w:t xml:space="preserve">. </w:t>
      </w:r>
      <w:r w:rsidR="00ED4BA5">
        <w:rPr>
          <w:lang w:val="en-GB" w:eastAsia="en-GB"/>
        </w:rPr>
        <w:t xml:space="preserve">The system can be disengaged by electrically </w:t>
      </w:r>
      <w:r w:rsidR="00A63756">
        <w:rPr>
          <w:lang w:val="en-GB" w:eastAsia="en-GB"/>
        </w:rPr>
        <w:t xml:space="preserve">disconnecting the motor, </w:t>
      </w:r>
      <w:r w:rsidRPr="00362258">
        <w:rPr>
          <w:lang w:val="en-GB" w:eastAsia="en-GB"/>
        </w:rPr>
        <w:t xml:space="preserve">as it is </w:t>
      </w:r>
      <w:r w:rsidR="00A63756" w:rsidRPr="00362258">
        <w:rPr>
          <w:lang w:val="en-GB" w:eastAsia="en-GB"/>
        </w:rPr>
        <w:t>backdrivable</w:t>
      </w:r>
      <w:r w:rsidRPr="00362258">
        <w:rPr>
          <w:lang w:val="en-GB" w:eastAsia="en-GB"/>
        </w:rPr>
        <w:t>.</w:t>
      </w:r>
      <w:r w:rsidR="00110DFE">
        <w:rPr>
          <w:lang w:val="en-GB" w:eastAsia="en-GB"/>
        </w:rPr>
        <w:t xml:space="preserve"> This is shown in the figure below.</w:t>
      </w:r>
    </w:p>
    <w:p w14:paraId="2C3ED826" w14:textId="068DBE6B" w:rsidR="00362258" w:rsidRDefault="00F3259A" w:rsidP="00125F05">
      <w:commentRangeStart w:id="53"/>
      <w:r>
        <w:t>However,</w:t>
      </w:r>
      <w:r w:rsidR="00362258">
        <w:t xml:space="preserve"> with a slight </w:t>
      </w:r>
      <w:r w:rsidR="00392ED6">
        <w:t>change in motors led to the sensor being discarded.</w:t>
      </w:r>
      <w:commentRangeEnd w:id="53"/>
      <w:r w:rsidR="00A63756">
        <w:rPr>
          <w:rStyle w:val="CommentReference"/>
        </w:rPr>
        <w:commentReference w:id="53"/>
      </w:r>
    </w:p>
    <w:p w14:paraId="580999EE" w14:textId="77777777" w:rsidR="00110DFE" w:rsidRDefault="00110DFE" w:rsidP="00110DFE">
      <w:pPr>
        <w:keepNext/>
        <w:jc w:val="center"/>
      </w:pPr>
      <w:r w:rsidRPr="00110DFE">
        <w:rPr>
          <w:noProof/>
        </w:rPr>
        <w:drawing>
          <wp:inline distT="0" distB="0" distL="0" distR="0" wp14:anchorId="4C90652D" wp14:editId="0A1137A4">
            <wp:extent cx="3096260" cy="3803261"/>
            <wp:effectExtent l="0" t="0" r="8890" b="6985"/>
            <wp:docPr id="1820831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831057" name=""/>
                    <pic:cNvPicPr/>
                  </pic:nvPicPr>
                  <pic:blipFill>
                    <a:blip r:embed="rId16"/>
                    <a:stretch>
                      <a:fillRect/>
                    </a:stretch>
                  </pic:blipFill>
                  <pic:spPr>
                    <a:xfrm>
                      <a:off x="0" y="0"/>
                      <a:ext cx="3100723" cy="3808743"/>
                    </a:xfrm>
                    <a:prstGeom prst="rect">
                      <a:avLst/>
                    </a:prstGeom>
                  </pic:spPr>
                </pic:pic>
              </a:graphicData>
            </a:graphic>
          </wp:inline>
        </w:drawing>
      </w:r>
    </w:p>
    <w:p w14:paraId="6F1DCD10" w14:textId="2484EFE2" w:rsidR="00110DFE" w:rsidRDefault="00110DFE" w:rsidP="00110DFE">
      <w:pPr>
        <w:pStyle w:val="Caption"/>
        <w:jc w:val="center"/>
      </w:pPr>
      <w:r>
        <w:t xml:space="preserve">Figure </w:t>
      </w:r>
      <w:r>
        <w:fldChar w:fldCharType="begin"/>
      </w:r>
      <w:r>
        <w:instrText xml:space="preserve"> SEQ Figure \* ARABIC </w:instrText>
      </w:r>
      <w:r>
        <w:fldChar w:fldCharType="separate"/>
      </w:r>
      <w:r w:rsidR="00D23265">
        <w:rPr>
          <w:noProof/>
        </w:rPr>
        <w:t>3</w:t>
      </w:r>
      <w:r>
        <w:fldChar w:fldCharType="end"/>
      </w:r>
      <w:r>
        <w:t>: Mechanism fitted in Car Cockpit</w:t>
      </w:r>
    </w:p>
    <w:p w14:paraId="259C2C43" w14:textId="77777777" w:rsidR="00110DFE" w:rsidRDefault="00110DFE" w:rsidP="00110DFE">
      <w:pPr>
        <w:jc w:val="center"/>
      </w:pPr>
    </w:p>
    <w:p w14:paraId="11133749" w14:textId="77777777" w:rsidR="00F3259A" w:rsidRPr="00354004" w:rsidRDefault="00F3259A" w:rsidP="00125F05"/>
    <w:p w14:paraId="7D9A587C" w14:textId="35C77463" w:rsidR="006D5DFF" w:rsidRDefault="006D5DFF" w:rsidP="006C41B0">
      <w:pPr>
        <w:pStyle w:val="Heading1"/>
        <w:rPr>
          <w:rFonts w:hint="eastAsia"/>
        </w:rPr>
      </w:pPr>
      <w:bookmarkStart w:id="54" w:name="_Toc183179197"/>
      <w:bookmarkStart w:id="55" w:name="_Toc183192878"/>
      <w:r>
        <w:t>Issues &amp; Feedback</w:t>
      </w:r>
      <w:bookmarkEnd w:id="54"/>
      <w:bookmarkEnd w:id="55"/>
    </w:p>
    <w:p w14:paraId="3BC434E7" w14:textId="4E9199AC" w:rsidR="006C41B0" w:rsidRDefault="006C41B0" w:rsidP="006C41B0">
      <w:pPr>
        <w:pStyle w:val="ListParagraph"/>
        <w:numPr>
          <w:ilvl w:val="0"/>
          <w:numId w:val="10"/>
        </w:numPr>
      </w:pPr>
      <w:r>
        <w:t>Motor torque calculations took a long time to confirm and validate</w:t>
      </w:r>
      <w:r w:rsidR="00DA086A">
        <w:t>,</w:t>
      </w:r>
      <w:r>
        <w:t xml:space="preserve"> </w:t>
      </w:r>
      <w:commentRangeStart w:id="56"/>
      <w:r>
        <w:t xml:space="preserve">resulting in the team </w:t>
      </w:r>
      <w:r w:rsidR="002123C8">
        <w:t>being able</w:t>
      </w:r>
      <w:r>
        <w:t xml:space="preserve"> to </w:t>
      </w:r>
      <w:r w:rsidR="002123C8">
        <w:t xml:space="preserve">purchase component (which has to be verified with </w:t>
      </w:r>
      <w:r w:rsidR="004D0229">
        <w:t xml:space="preserve">tutor using </w:t>
      </w:r>
      <w:r w:rsidR="00744AF6">
        <w:t>calculations and confirmation from UTSMS)</w:t>
      </w:r>
      <w:r>
        <w:t xml:space="preserve"> a couple of weeks in</w:t>
      </w:r>
      <w:commentRangeEnd w:id="56"/>
      <w:r w:rsidR="00DA086A">
        <w:rPr>
          <w:rStyle w:val="CommentReference"/>
        </w:rPr>
        <w:commentReference w:id="56"/>
      </w:r>
      <w:r>
        <w:t>.</w:t>
      </w:r>
    </w:p>
    <w:p w14:paraId="45D69238" w14:textId="1A12D484" w:rsidR="0032296B" w:rsidRDefault="002058C3" w:rsidP="0032296B">
      <w:pPr>
        <w:pStyle w:val="ListParagraph"/>
        <w:numPr>
          <w:ilvl w:val="0"/>
          <w:numId w:val="10"/>
        </w:numPr>
      </w:pPr>
      <w:r>
        <w:t>Communications were not consistent in the first few weeks</w:t>
      </w:r>
      <w:r w:rsidR="00C57BAE">
        <w:t>,</w:t>
      </w:r>
      <w:r>
        <w:t xml:space="preserve"> </w:t>
      </w:r>
      <w:r w:rsidR="00744AF6">
        <w:t>which unfortunately</w:t>
      </w:r>
      <w:r>
        <w:t xml:space="preserve"> was </w:t>
      </w:r>
      <w:r w:rsidR="00744AF6">
        <w:t xml:space="preserve">not completely </w:t>
      </w:r>
      <w:r>
        <w:t xml:space="preserve">resolved </w:t>
      </w:r>
      <w:r w:rsidR="00744AF6">
        <w:t xml:space="preserve">even by the end of the project. </w:t>
      </w:r>
    </w:p>
    <w:p w14:paraId="689279FB" w14:textId="5794B7A6" w:rsidR="00301AE7" w:rsidRDefault="00301AE7" w:rsidP="0032296B">
      <w:pPr>
        <w:pStyle w:val="ListParagraph"/>
        <w:numPr>
          <w:ilvl w:val="0"/>
          <w:numId w:val="10"/>
        </w:numPr>
      </w:pPr>
      <w:commentRangeStart w:id="57"/>
      <w:r>
        <w:t xml:space="preserve">Issues with team members </w:t>
      </w:r>
      <w:r w:rsidR="00921C45">
        <w:t>not showing up to meetings and not living up to agreements</w:t>
      </w:r>
      <w:r w:rsidR="00A14D72">
        <w:t xml:space="preserve"> on time</w:t>
      </w:r>
      <w:r w:rsidR="00921C45">
        <w:t>.</w:t>
      </w:r>
      <w:commentRangeEnd w:id="57"/>
      <w:r w:rsidR="00921C45">
        <w:rPr>
          <w:rStyle w:val="CommentReference"/>
        </w:rPr>
        <w:commentReference w:id="57"/>
      </w:r>
    </w:p>
    <w:p w14:paraId="010C337F" w14:textId="30EFEA12" w:rsidR="0032296B" w:rsidRDefault="0032296B" w:rsidP="0032296B">
      <w:pPr>
        <w:pStyle w:val="ListParagraph"/>
        <w:numPr>
          <w:ilvl w:val="0"/>
          <w:numId w:val="10"/>
        </w:numPr>
      </w:pPr>
      <w:r>
        <w:t>Issues with final design not being in accordance with space constraints (refer to CAD and FSAE rules).</w:t>
      </w:r>
    </w:p>
    <w:p w14:paraId="568CC424" w14:textId="245E659B" w:rsidR="006E321C" w:rsidRDefault="006E321C" w:rsidP="006E321C">
      <w:pPr>
        <w:pStyle w:val="ListParagraph"/>
        <w:numPr>
          <w:ilvl w:val="0"/>
          <w:numId w:val="10"/>
        </w:numPr>
      </w:pPr>
      <w:r>
        <w:t>Difficult</w:t>
      </w:r>
      <w:r w:rsidR="00301AE7">
        <w:t>y</w:t>
      </w:r>
      <w:r>
        <w:t xml:space="preserve"> to come to decisions about final design.</w:t>
      </w:r>
    </w:p>
    <w:p w14:paraId="46C6F1BB" w14:textId="77777777" w:rsidR="0095649E" w:rsidRDefault="0095649E" w:rsidP="0095649E"/>
    <w:p w14:paraId="1F8486B6" w14:textId="4D6BBB3D" w:rsidR="0095649E" w:rsidRDefault="005B5013" w:rsidP="008A124A">
      <w:pPr>
        <w:pStyle w:val="Heading1"/>
        <w:rPr>
          <w:rFonts w:hint="eastAsia"/>
        </w:rPr>
      </w:pPr>
      <w:bookmarkStart w:id="58" w:name="_Toc183179198"/>
      <w:bookmarkStart w:id="59" w:name="_Toc183192879"/>
      <w:r>
        <w:t>Design</w:t>
      </w:r>
      <w:bookmarkEnd w:id="58"/>
      <w:bookmarkEnd w:id="59"/>
    </w:p>
    <w:p w14:paraId="54D6535B" w14:textId="5F601761" w:rsidR="008A124A" w:rsidRDefault="006E54EB" w:rsidP="008A124A">
      <w:pPr>
        <w:pStyle w:val="Heading2"/>
        <w:rPr>
          <w:rFonts w:hint="eastAsia"/>
        </w:rPr>
      </w:pPr>
      <w:bookmarkStart w:id="60" w:name="_Toc183179199"/>
      <w:bookmarkStart w:id="61" w:name="_Toc183192880"/>
      <w:r>
        <w:t>Pulley/Belt Design</w:t>
      </w:r>
      <w:bookmarkEnd w:id="60"/>
      <w:bookmarkEnd w:id="61"/>
    </w:p>
    <w:p w14:paraId="01DF8E68" w14:textId="352F6F2E" w:rsidR="006E54EB" w:rsidRDefault="00581FF4" w:rsidP="006E54EB">
      <w:r>
        <w:t xml:space="preserve">This </w:t>
      </w:r>
      <w:del w:id="62" w:author="Thomas Kjeldsen" w:date="2024-11-22T12:16:00Z" w16du:dateUtc="2024-11-22T01:16:00Z">
        <w:r>
          <w:delText xml:space="preserve">report </w:delText>
        </w:r>
      </w:del>
      <w:ins w:id="63" w:author="Thomas Kjeldsen" w:date="2024-11-22T12:16:00Z" w16du:dateUtc="2024-11-22T01:16:00Z">
        <w:r w:rsidR="00CE6DBC">
          <w:t xml:space="preserve">section </w:t>
        </w:r>
      </w:ins>
      <w:del w:id="64" w:author="Thomas Kjeldsen" w:date="2024-11-22T12:17:00Z" w16du:dateUtc="2024-11-22T01:17:00Z">
        <w:r>
          <w:delText>contain</w:delText>
        </w:r>
      </w:del>
      <w:del w:id="65" w:author="Thomas Kjeldsen" w:date="2024-11-22T12:16:00Z" w16du:dateUtc="2024-11-22T01:16:00Z">
        <w:r>
          <w:delText xml:space="preserve">ing pulley </w:delText>
        </w:r>
      </w:del>
      <w:ins w:id="66" w:author="Thomas Kjeldsen" w:date="2024-11-22T12:17:00Z" w16du:dateUtc="2024-11-22T01:17:00Z">
        <w:r w:rsidR="00633CC9">
          <w:t>covers</w:t>
        </w:r>
      </w:ins>
      <w:r>
        <w:t xml:space="preserve"> the complete (</w:t>
      </w:r>
      <w:del w:id="67" w:author="Thomas Kjeldsen" w:date="2024-11-22T12:16:00Z" w16du:dateUtc="2024-11-22T01:16:00Z">
        <w:r>
          <w:delText xml:space="preserve">or </w:delText>
        </w:r>
      </w:del>
      <w:r>
        <w:t xml:space="preserve">for the most part) design for </w:t>
      </w:r>
      <w:ins w:id="68" w:author="Thomas Kjeldsen" w:date="2024-11-22T12:16:00Z" w16du:dateUtc="2024-11-22T01:16:00Z">
        <w:r w:rsidR="00CE6DBC">
          <w:t xml:space="preserve">the </w:t>
        </w:r>
      </w:ins>
      <w:r>
        <w:t>belt and pulley system</w:t>
      </w:r>
      <w:del w:id="69" w:author="Thomas Kjeldsen" w:date="2024-11-22T12:16:00Z" w16du:dateUtc="2024-11-22T01:16:00Z">
        <w:r>
          <w:delText>,</w:delText>
        </w:r>
      </w:del>
      <w:r>
        <w:t xml:space="preserve"> for </w:t>
      </w:r>
      <w:del w:id="70" w:author="Thomas Kjeldsen" w:date="2024-11-22T12:17:00Z" w16du:dateUtc="2024-11-22T01:17:00Z">
        <w:r>
          <w:delText xml:space="preserve">an </w:delText>
        </w:r>
      </w:del>
      <w:ins w:id="71" w:author="Thomas Kjeldsen" w:date="2024-11-22T12:17:00Z" w16du:dateUtc="2024-11-22T01:17:00Z">
        <w:r w:rsidR="00633CC9">
          <w:t xml:space="preserve">the </w:t>
        </w:r>
      </w:ins>
      <w:r>
        <w:t>autonomous steering system</w:t>
      </w:r>
      <w:del w:id="72" w:author="Thomas Kjeldsen" w:date="2024-11-22T12:17:00Z" w16du:dateUtc="2024-11-22T01:17:00Z">
        <w:r>
          <w:delText xml:space="preserve"> for the University of Technology Sydney Motorsport Autonomous Team (UTSMA)</w:delText>
        </w:r>
      </w:del>
      <w:r>
        <w:t>.</w:t>
      </w:r>
    </w:p>
    <w:p w14:paraId="06FCA66A" w14:textId="77777777" w:rsidR="00101980" w:rsidRDefault="00101980" w:rsidP="00101980">
      <w:pPr>
        <w:pStyle w:val="Heading3"/>
        <w:rPr>
          <w:rFonts w:hint="eastAsia"/>
        </w:rPr>
      </w:pPr>
      <w:bookmarkStart w:id="73" w:name="_Toc183179200"/>
      <w:bookmarkStart w:id="74" w:name="_Toc183192881"/>
      <w:r w:rsidRPr="005E68A4">
        <w:t xml:space="preserve">Determine </w:t>
      </w:r>
      <w:r>
        <w:t>Shaft diameters</w:t>
      </w:r>
      <w:bookmarkEnd w:id="73"/>
      <w:bookmarkEnd w:id="74"/>
      <w:r>
        <w:t xml:space="preserve"> </w:t>
      </w:r>
    </w:p>
    <w:p w14:paraId="0E27BEF1" w14:textId="77777777" w:rsidR="00E9237B" w:rsidRPr="00BB263A" w:rsidRDefault="00E9237B" w:rsidP="00E9237B">
      <w:pPr>
        <w:rPr>
          <w:b/>
          <w:bCs/>
        </w:rPr>
      </w:pPr>
      <w:r w:rsidRPr="00BB263A">
        <w:rPr>
          <w:b/>
          <w:bCs/>
        </w:rPr>
        <w:t>From CAD model:</w:t>
      </w:r>
    </w:p>
    <w:p w14:paraId="25D4DDEC" w14:textId="77777777" w:rsidR="00E9237B" w:rsidRDefault="00E9237B" w:rsidP="00E9237B">
      <w:pPr>
        <w:pStyle w:val="ListParagraph"/>
        <w:numPr>
          <w:ilvl w:val="0"/>
          <w:numId w:val="11"/>
        </w:numPr>
        <w:spacing w:line="259" w:lineRule="auto"/>
      </w:pPr>
      <w:r w:rsidRPr="00F67B29">
        <w:t>Steering shaft column outer diameter: 15mm</w:t>
      </w:r>
    </w:p>
    <w:p w14:paraId="72526D50" w14:textId="77777777" w:rsidR="00E9237B" w:rsidRDefault="00E9237B" w:rsidP="00E9237B">
      <w:pPr>
        <w:pStyle w:val="ListParagraph"/>
        <w:numPr>
          <w:ilvl w:val="0"/>
          <w:numId w:val="11"/>
        </w:numPr>
        <w:spacing w:line="259" w:lineRule="auto"/>
      </w:pPr>
      <w:r w:rsidRPr="00F67B29">
        <w:t>Steering shaft column inner diameter: 10mm</w:t>
      </w:r>
    </w:p>
    <w:p w14:paraId="5F389A4F" w14:textId="77777777" w:rsidR="00E9237B" w:rsidRPr="00F67B29" w:rsidRDefault="00E9237B" w:rsidP="00E9237B">
      <w:r w:rsidRPr="00F67B29">
        <w:t>However, on the existing</w:t>
      </w:r>
      <w:r>
        <w:t xml:space="preserve"> 2022</w:t>
      </w:r>
      <w:r w:rsidRPr="00F67B29">
        <w:t xml:space="preserve"> UTS Motorsports Electric car</w:t>
      </w:r>
      <w:r>
        <w:t xml:space="preserve"> physical shaft</w:t>
      </w:r>
      <w:r w:rsidRPr="00F67B29">
        <w:t>, it is a solid 15mm steering column shaft.</w:t>
      </w:r>
      <w:r>
        <w:t xml:space="preserve"> </w:t>
      </w:r>
    </w:p>
    <w:p w14:paraId="42C5803F" w14:textId="77777777" w:rsidR="002804A0" w:rsidRPr="002804A0" w:rsidRDefault="002804A0" w:rsidP="002804A0">
      <w:pPr>
        <w:rPr>
          <w:sz w:val="20"/>
          <w:szCs w:val="20"/>
        </w:rPr>
      </w:pPr>
      <w:r w:rsidRPr="002804A0">
        <w:rPr>
          <w:sz w:val="20"/>
          <w:szCs w:val="20"/>
        </w:rPr>
        <w:t>Figure</w:t>
      </w:r>
      <w:r w:rsidRPr="002804A0">
        <w:rPr>
          <w:sz w:val="20"/>
          <w:szCs w:val="20"/>
        </w:rPr>
        <w:br/>
        <w:t>CAD model close-up of shaft</w:t>
      </w:r>
    </w:p>
    <w:p w14:paraId="2DD5BDD7" w14:textId="77777777" w:rsidR="002804A0" w:rsidRDefault="002804A0" w:rsidP="002804A0">
      <w:pPr>
        <w:jc w:val="center"/>
      </w:pPr>
      <w:r w:rsidRPr="00705C7D">
        <w:rPr>
          <w:noProof/>
        </w:rPr>
        <w:drawing>
          <wp:inline distT="0" distB="0" distL="0" distR="0" wp14:anchorId="74D2E5B7" wp14:editId="59C39E6E">
            <wp:extent cx="3959750" cy="2452532"/>
            <wp:effectExtent l="0" t="0" r="0" b="0"/>
            <wp:docPr id="1295079255" name="Picture 1" descr="A blue circle with arrow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079255" name="Picture 1" descr="A blue circle with arrows and lines&#10;&#10;Description automatically generated"/>
                    <pic:cNvPicPr/>
                  </pic:nvPicPr>
                  <pic:blipFill>
                    <a:blip r:embed="rId17"/>
                    <a:stretch>
                      <a:fillRect/>
                    </a:stretch>
                  </pic:blipFill>
                  <pic:spPr>
                    <a:xfrm>
                      <a:off x="0" y="0"/>
                      <a:ext cx="3975696" cy="2462408"/>
                    </a:xfrm>
                    <a:prstGeom prst="rect">
                      <a:avLst/>
                    </a:prstGeom>
                  </pic:spPr>
                </pic:pic>
              </a:graphicData>
            </a:graphic>
          </wp:inline>
        </w:drawing>
      </w:r>
    </w:p>
    <w:p w14:paraId="7BE0A97C" w14:textId="77777777" w:rsidR="002804A0" w:rsidRPr="001C6ABA" w:rsidRDefault="002804A0" w:rsidP="002804A0">
      <w:pPr>
        <w:jc w:val="center"/>
        <w:rPr>
          <w:sz w:val="20"/>
          <w:szCs w:val="20"/>
        </w:rPr>
      </w:pPr>
      <w:r w:rsidRPr="0012247B">
        <w:rPr>
          <w:sz w:val="20"/>
          <w:szCs w:val="20"/>
        </w:rPr>
        <w:t>(</w:t>
      </w:r>
      <w:r>
        <w:rPr>
          <w:sz w:val="20"/>
          <w:szCs w:val="20"/>
        </w:rPr>
        <w:t>Source: UTS Electric Motorsports, 2023)</w:t>
      </w:r>
    </w:p>
    <w:p w14:paraId="5605AE9D" w14:textId="77777777" w:rsidR="006801DC" w:rsidRPr="00D60627" w:rsidRDefault="006801DC" w:rsidP="006801DC">
      <w:pPr>
        <w:rPr>
          <w:sz w:val="20"/>
          <w:szCs w:val="20"/>
        </w:rPr>
      </w:pPr>
      <w:r w:rsidRPr="00D60627">
        <w:rPr>
          <w:sz w:val="20"/>
          <w:szCs w:val="20"/>
        </w:rPr>
        <w:t xml:space="preserve">Figure </w:t>
      </w:r>
      <w:r w:rsidRPr="00D60627">
        <w:rPr>
          <w:sz w:val="20"/>
          <w:szCs w:val="20"/>
        </w:rPr>
        <w:br/>
        <w:t>Drawing of ’22 steering column</w:t>
      </w:r>
    </w:p>
    <w:p w14:paraId="33089FCB" w14:textId="77777777" w:rsidR="006801DC" w:rsidRPr="001C6ABA" w:rsidRDefault="006801DC" w:rsidP="006801DC">
      <w:pPr>
        <w:jc w:val="center"/>
        <w:rPr>
          <w:sz w:val="20"/>
          <w:szCs w:val="20"/>
        </w:rPr>
      </w:pPr>
      <w:r w:rsidRPr="00C01C27">
        <w:rPr>
          <w:noProof/>
        </w:rPr>
        <w:drawing>
          <wp:inline distT="0" distB="0" distL="0" distR="0" wp14:anchorId="6CE6F1A8" wp14:editId="72D19BBC">
            <wp:extent cx="4050682" cy="2854519"/>
            <wp:effectExtent l="0" t="0" r="0" b="0"/>
            <wp:docPr id="490499326" name="Picture 1" descr="A close-up of a bluepr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499326" name="Picture 1" descr="A close-up of a blueprint&#10;&#10;Description automatically generated"/>
                    <pic:cNvPicPr/>
                  </pic:nvPicPr>
                  <pic:blipFill>
                    <a:blip r:embed="rId18"/>
                    <a:stretch>
                      <a:fillRect/>
                    </a:stretch>
                  </pic:blipFill>
                  <pic:spPr>
                    <a:xfrm>
                      <a:off x="0" y="0"/>
                      <a:ext cx="4060470" cy="2861416"/>
                    </a:xfrm>
                    <a:prstGeom prst="rect">
                      <a:avLst/>
                    </a:prstGeom>
                  </pic:spPr>
                </pic:pic>
              </a:graphicData>
            </a:graphic>
          </wp:inline>
        </w:drawing>
      </w:r>
      <w:r>
        <w:br/>
      </w:r>
      <w:r w:rsidRPr="0012247B">
        <w:rPr>
          <w:sz w:val="20"/>
          <w:szCs w:val="20"/>
        </w:rPr>
        <w:t>(</w:t>
      </w:r>
      <w:r>
        <w:rPr>
          <w:sz w:val="20"/>
          <w:szCs w:val="20"/>
        </w:rPr>
        <w:t>Source: UTS Electric Motorsports, 2023)</w:t>
      </w:r>
    </w:p>
    <w:p w14:paraId="4CA88968" w14:textId="77777777" w:rsidR="00C6219D" w:rsidRPr="004D350D" w:rsidRDefault="00C6219D" w:rsidP="00C6219D">
      <w:pPr>
        <w:rPr>
          <w:b/>
          <w:bCs/>
        </w:rPr>
      </w:pPr>
      <w:r w:rsidRPr="004D350D">
        <w:rPr>
          <w:b/>
          <w:bCs/>
        </w:rPr>
        <w:t xml:space="preserve">From manual calculations and computer simulations: </w:t>
      </w:r>
    </w:p>
    <w:p w14:paraId="78AC4B05" w14:textId="77777777" w:rsidR="00C6219D" w:rsidRDefault="00C6219D" w:rsidP="00C6219D">
      <w:r>
        <w:t>Due to the lack of documentation, particularly with the design or the current steering system, step-by-step hand calculations were performed to analyse whether or not the current thickness of 15mm shaft diameter can support the motor’s torque. Please refer to “Analysis of Column Shaft” documentation.</w:t>
      </w:r>
      <w:r>
        <w:br/>
        <w:t>Computer simulations in terms of finite element analysis (FEA)  was performed to verify our hand calculations.</w:t>
      </w:r>
    </w:p>
    <w:p w14:paraId="1EBD4961" w14:textId="77777777" w:rsidR="00875CD7" w:rsidRPr="00E30AA4" w:rsidRDefault="00875CD7" w:rsidP="00875CD7">
      <w:pPr>
        <w:rPr>
          <w:b/>
          <w:bCs/>
        </w:rPr>
      </w:pPr>
      <w:r w:rsidRPr="00E30AA4">
        <w:rPr>
          <w:b/>
          <w:bCs/>
        </w:rPr>
        <w:t>Motor shaft diameter:</w:t>
      </w:r>
    </w:p>
    <w:p w14:paraId="5EB4CF93" w14:textId="77777777" w:rsidR="00875CD7" w:rsidRDefault="00875CD7" w:rsidP="00875CD7">
      <w:r>
        <w:t>The motor shaft of the AK1-9 motor will be customised to suit the mounting on the motor hub.  The diameter of the shaft will be determined by both torsion, radial forces, along with axial forces.</w:t>
      </w:r>
    </w:p>
    <w:p w14:paraId="598C233A" w14:textId="77777777" w:rsidR="00875CD7" w:rsidRDefault="00875CD7" w:rsidP="00875CD7"/>
    <w:p w14:paraId="4037ED1D" w14:textId="77777777" w:rsidR="007B41BC" w:rsidRDefault="007B41BC" w:rsidP="007B41BC">
      <w:r>
        <w:t>Figure</w:t>
      </w:r>
      <w:r>
        <w:br/>
        <w:t>Picture of AK10-9 V2.0</w:t>
      </w:r>
    </w:p>
    <w:p w14:paraId="3C904BF9" w14:textId="77777777" w:rsidR="007B41BC" w:rsidRDefault="007B41BC" w:rsidP="007B41BC">
      <w:pPr>
        <w:jc w:val="center"/>
      </w:pPr>
      <w:r>
        <w:rPr>
          <w:noProof/>
        </w:rPr>
        <w:drawing>
          <wp:inline distT="0" distB="0" distL="0" distR="0" wp14:anchorId="06BF7284" wp14:editId="7998EA5F">
            <wp:extent cx="2724150" cy="2124604"/>
            <wp:effectExtent l="0" t="0" r="0" b="0"/>
            <wp:docPr id="1410541094" name="Picture 1" descr="A black circular object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541094" name="Picture 1" descr="A black circular object with white text&#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734243" cy="2132476"/>
                    </a:xfrm>
                    <a:prstGeom prst="rect">
                      <a:avLst/>
                    </a:prstGeom>
                    <a:noFill/>
                    <a:ln>
                      <a:noFill/>
                    </a:ln>
                  </pic:spPr>
                </pic:pic>
              </a:graphicData>
            </a:graphic>
          </wp:inline>
        </w:drawing>
      </w:r>
      <w:r>
        <w:br/>
        <w:t>(Source: Tmotor, n.d)</w:t>
      </w:r>
    </w:p>
    <w:p w14:paraId="70304654" w14:textId="768DFD36" w:rsidR="00875CD7" w:rsidRDefault="00875CD7" w:rsidP="00875CD7">
      <w:pPr>
        <w:jc w:val="center"/>
      </w:pPr>
    </w:p>
    <w:p w14:paraId="095821F7" w14:textId="77777777" w:rsidR="00CC3B67" w:rsidRPr="004466F8" w:rsidRDefault="00CC3B67" w:rsidP="00CC3B67">
      <w:pPr>
        <w:rPr>
          <w:b/>
          <w:bCs/>
        </w:rPr>
      </w:pPr>
      <w:r>
        <w:rPr>
          <w:b/>
          <w:bCs/>
        </w:rPr>
        <w:t>M</w:t>
      </w:r>
      <w:r w:rsidRPr="004466F8">
        <w:rPr>
          <w:b/>
          <w:bCs/>
        </w:rPr>
        <w:t xml:space="preserve">anual calculations and computer simulations: </w:t>
      </w:r>
    </w:p>
    <w:p w14:paraId="151BBD6D" w14:textId="77777777" w:rsidR="00CC3B67" w:rsidRPr="004466F8" w:rsidRDefault="00CC3B67" w:rsidP="00CC3B67">
      <w:pPr>
        <w:rPr>
          <w:noProof/>
        </w:rPr>
      </w:pPr>
      <w:r>
        <w:t>Both hand calculations and FEA were performed on the design of the motor shaft. Please refer to “Analysis of Column Shaft” documentation.</w:t>
      </w:r>
    </w:p>
    <w:p w14:paraId="6A7C4813" w14:textId="77777777" w:rsidR="00CD4C00" w:rsidRDefault="00CD4C00" w:rsidP="00CD4C00">
      <w:pPr>
        <w:pStyle w:val="Heading3"/>
        <w:rPr>
          <w:rFonts w:hint="eastAsia"/>
        </w:rPr>
      </w:pPr>
      <w:bookmarkStart w:id="75" w:name="_Toc183179201"/>
      <w:bookmarkStart w:id="76" w:name="_Toc183192882"/>
      <w:r w:rsidRPr="00BD12B8">
        <w:t>Belt Selection</w:t>
      </w:r>
      <w:bookmarkEnd w:id="75"/>
      <w:bookmarkEnd w:id="76"/>
    </w:p>
    <w:p w14:paraId="22170CAC" w14:textId="694DE5EB" w:rsidR="009F2FF6" w:rsidRPr="009F2FF6" w:rsidRDefault="009F2FF6" w:rsidP="009F2FF6">
      <w:r>
        <w:t>There are several types of pulley belts available such as flat, V, Wedge, Synchronous belts along with other types.</w:t>
      </w:r>
    </w:p>
    <w:p w14:paraId="552F483E" w14:textId="77777777" w:rsidR="00F44ED0" w:rsidRPr="009D7082" w:rsidRDefault="00F44ED0" w:rsidP="00F44ED0">
      <w:r>
        <w:t>Table</w:t>
      </w:r>
      <w:r>
        <w:br/>
        <w:t>Comparison of Belt performance</w:t>
      </w:r>
    </w:p>
    <w:p w14:paraId="11F3646B" w14:textId="77777777" w:rsidR="00F44ED0" w:rsidRDefault="00F44ED0" w:rsidP="00F44ED0"/>
    <w:p w14:paraId="416013F2" w14:textId="77777777" w:rsidR="00F44ED0" w:rsidRDefault="00F44ED0" w:rsidP="00F44ED0">
      <w:r w:rsidRPr="00740F92">
        <w:rPr>
          <w:noProof/>
        </w:rPr>
        <w:drawing>
          <wp:inline distT="0" distB="0" distL="0" distR="0" wp14:anchorId="32EDF281" wp14:editId="6D7D1F12">
            <wp:extent cx="5943600" cy="1330960"/>
            <wp:effectExtent l="0" t="0" r="0" b="0"/>
            <wp:docPr id="1094368526" name="Picture 1" descr="A table with numbe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368526" name="Picture 1" descr="A table with numbers and text&#10;&#10;Description automatically generated"/>
                    <pic:cNvPicPr/>
                  </pic:nvPicPr>
                  <pic:blipFill>
                    <a:blip r:embed="rId20"/>
                    <a:stretch>
                      <a:fillRect/>
                    </a:stretch>
                  </pic:blipFill>
                  <pic:spPr>
                    <a:xfrm>
                      <a:off x="0" y="0"/>
                      <a:ext cx="5943600" cy="1330960"/>
                    </a:xfrm>
                    <a:prstGeom prst="rect">
                      <a:avLst/>
                    </a:prstGeom>
                  </pic:spPr>
                </pic:pic>
              </a:graphicData>
            </a:graphic>
          </wp:inline>
        </w:drawing>
      </w:r>
    </w:p>
    <w:p w14:paraId="1DE9F1CC" w14:textId="77777777" w:rsidR="00F44ED0" w:rsidRPr="00221457" w:rsidRDefault="00F44ED0" w:rsidP="00F44ED0">
      <w:pPr>
        <w:jc w:val="center"/>
        <w:rPr>
          <w:sz w:val="20"/>
          <w:szCs w:val="20"/>
        </w:rPr>
      </w:pPr>
      <w:r w:rsidRPr="00221457">
        <w:rPr>
          <w:sz w:val="20"/>
          <w:szCs w:val="20"/>
        </w:rPr>
        <w:t>(Source: Childs, Peter R.N.. (2014). Mechanical Design Engineering Handbook. Elsevier)</w:t>
      </w:r>
    </w:p>
    <w:p w14:paraId="1EC56956" w14:textId="5A3C44FB" w:rsidR="00832D1D" w:rsidRDefault="00832D1D" w:rsidP="00832D1D"/>
    <w:p w14:paraId="1E12A072" w14:textId="77777777" w:rsidR="00CE29AD" w:rsidRPr="00221457" w:rsidRDefault="00CE29AD" w:rsidP="00CE29AD">
      <w:pPr>
        <w:rPr>
          <w:sz w:val="20"/>
          <w:szCs w:val="20"/>
        </w:rPr>
      </w:pPr>
      <w:r>
        <w:rPr>
          <w:sz w:val="20"/>
          <w:szCs w:val="20"/>
        </w:rPr>
        <w:t>Figure</w:t>
      </w:r>
      <w:r>
        <w:rPr>
          <w:sz w:val="20"/>
          <w:szCs w:val="20"/>
        </w:rPr>
        <w:br/>
        <w:t>Various Belt Cross Sections</w:t>
      </w:r>
    </w:p>
    <w:p w14:paraId="4BA1F793" w14:textId="77777777" w:rsidR="00CE29AD" w:rsidRDefault="00CE29AD" w:rsidP="00CE29AD">
      <w:pPr>
        <w:jc w:val="center"/>
      </w:pPr>
      <w:r w:rsidRPr="00FE4FD5">
        <w:rPr>
          <w:noProof/>
        </w:rPr>
        <w:drawing>
          <wp:inline distT="0" distB="0" distL="0" distR="0" wp14:anchorId="64E9CE75" wp14:editId="78A24FCB">
            <wp:extent cx="5162550" cy="1734087"/>
            <wp:effectExtent l="0" t="0" r="0" b="0"/>
            <wp:docPr id="1730654933" name="Picture 1" descr="A diagram of different types of bel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654933" name="Picture 1" descr="A diagram of different types of belt&#10;&#10;Description automatically generated"/>
                    <pic:cNvPicPr/>
                  </pic:nvPicPr>
                  <pic:blipFill>
                    <a:blip r:embed="rId21"/>
                    <a:stretch>
                      <a:fillRect/>
                    </a:stretch>
                  </pic:blipFill>
                  <pic:spPr>
                    <a:xfrm>
                      <a:off x="0" y="0"/>
                      <a:ext cx="5180195" cy="1740014"/>
                    </a:xfrm>
                    <a:prstGeom prst="rect">
                      <a:avLst/>
                    </a:prstGeom>
                  </pic:spPr>
                </pic:pic>
              </a:graphicData>
            </a:graphic>
          </wp:inline>
        </w:drawing>
      </w:r>
    </w:p>
    <w:p w14:paraId="1FA3AB28" w14:textId="77777777" w:rsidR="00CE29AD" w:rsidRPr="006C4943" w:rsidRDefault="00CE29AD" w:rsidP="00CE29AD">
      <w:pPr>
        <w:jc w:val="center"/>
        <w:rPr>
          <w:sz w:val="20"/>
          <w:szCs w:val="20"/>
        </w:rPr>
      </w:pPr>
      <w:r w:rsidRPr="006C4943">
        <w:rPr>
          <w:sz w:val="20"/>
          <w:szCs w:val="20"/>
        </w:rPr>
        <w:t>(Various Belts - Source: Childs, Peter R.N.. (2014). Mechanical Design Engineering Handbook. Elsevier)</w:t>
      </w:r>
    </w:p>
    <w:p w14:paraId="00D73584" w14:textId="7AF82E3C" w:rsidR="00832D1D" w:rsidRDefault="00832D1D" w:rsidP="00832D1D">
      <w:pPr>
        <w:jc w:val="center"/>
      </w:pPr>
    </w:p>
    <w:p w14:paraId="416A3A98" w14:textId="2356A739" w:rsidR="00773969" w:rsidRDefault="00773969" w:rsidP="00773969">
      <w:pPr>
        <w:rPr>
          <w:sz w:val="16"/>
          <w:szCs w:val="16"/>
        </w:rPr>
      </w:pPr>
      <w:r>
        <w:t>Referring to the Table 12.1, synchronous belts can output an optimum efficiency of up to 98%, due to their teeth engagement between the belt teeth and the grooves of the pulley. Due to the required precise motion control of an autonomous steering system, a slippage between the belt and the pulley is highly not preferred, which the synchronous belt as the name suggests provides exact shaft synchronization (with the exception of belt creep).</w:t>
      </w:r>
      <w:r>
        <w:br/>
      </w:r>
      <w:r w:rsidRPr="007E793A">
        <w:t>Synchronous belts need significantly lower installation tension compared to V-belts, which results in reduced stress on drive components like shafts and bearings.</w:t>
      </w:r>
      <w:r>
        <w:t xml:space="preserve"> Hence, along with the Figure 12.4, synchronous belt has been selected.</w:t>
      </w:r>
    </w:p>
    <w:p w14:paraId="693A2307" w14:textId="765EB787" w:rsidR="00B46663" w:rsidRDefault="00B46663" w:rsidP="00832D1D">
      <w:pPr>
        <w:jc w:val="center"/>
      </w:pPr>
      <w:r w:rsidRPr="00B16A5E">
        <w:rPr>
          <w:noProof/>
        </w:rPr>
        <w:drawing>
          <wp:inline distT="0" distB="0" distL="0" distR="0" wp14:anchorId="2AB3BD24" wp14:editId="4C6BD4BC">
            <wp:extent cx="5248275" cy="2558534"/>
            <wp:effectExtent l="0" t="0" r="0" b="0"/>
            <wp:docPr id="461624276" name="Picture 1" descr="A diagram of a speed lim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624276" name="Picture 1" descr="A diagram of a speed limit&#10;&#10;Description automatically generated"/>
                    <pic:cNvPicPr/>
                  </pic:nvPicPr>
                  <pic:blipFill>
                    <a:blip r:embed="rId22"/>
                    <a:stretch>
                      <a:fillRect/>
                    </a:stretch>
                  </pic:blipFill>
                  <pic:spPr>
                    <a:xfrm>
                      <a:off x="0" y="0"/>
                      <a:ext cx="5266666" cy="2567499"/>
                    </a:xfrm>
                    <a:prstGeom prst="rect">
                      <a:avLst/>
                    </a:prstGeom>
                  </pic:spPr>
                </pic:pic>
              </a:graphicData>
            </a:graphic>
          </wp:inline>
        </w:drawing>
      </w:r>
    </w:p>
    <w:p w14:paraId="02715C5D" w14:textId="77777777" w:rsidR="00514A25" w:rsidRDefault="00514A25" w:rsidP="00514A25">
      <w:pPr>
        <w:pStyle w:val="Heading3"/>
        <w:rPr>
          <w:rFonts w:hint="eastAsia"/>
        </w:rPr>
      </w:pPr>
      <w:bookmarkStart w:id="77" w:name="_Toc183179202"/>
      <w:bookmarkStart w:id="78" w:name="_Toc183192883"/>
      <w:r w:rsidRPr="00B35D75">
        <w:t>General Selection Procedure</w:t>
      </w:r>
      <w:r>
        <w:t xml:space="preserve"> – Synchronous belt pulley system</w:t>
      </w:r>
      <w:bookmarkEnd w:id="77"/>
      <w:bookmarkEnd w:id="78"/>
    </w:p>
    <w:p w14:paraId="53CC3CEF" w14:textId="77777777" w:rsidR="006B029F" w:rsidRDefault="006B029F" w:rsidP="006B029F">
      <w:pPr>
        <w:pStyle w:val="Heading4"/>
        <w:rPr>
          <w:rFonts w:hint="eastAsia"/>
        </w:rPr>
      </w:pPr>
      <w:r w:rsidRPr="00B35D75">
        <w:t>Define the rotational speeds of the</w:t>
      </w:r>
      <w:r>
        <w:t xml:space="preserve"> motor</w:t>
      </w:r>
      <w:r w:rsidRPr="00B35D75">
        <w:t xml:space="preserve"> shafts.</w:t>
      </w:r>
    </w:p>
    <w:p w14:paraId="48B5A4DC" w14:textId="77777777" w:rsidR="0096221B" w:rsidRPr="00EF63A0" w:rsidRDefault="0096221B" w:rsidP="0096221B">
      <w:pPr>
        <w:rPr>
          <w:b/>
          <w:bCs/>
        </w:rPr>
      </w:pPr>
      <w:r>
        <w:t xml:space="preserve">Rated motor (AK10-9 V2) speed: </w:t>
      </w:r>
    </w:p>
    <w:p w14:paraId="7B8260D0" w14:textId="77777777" w:rsidR="0096221B" w:rsidRDefault="0096221B" w:rsidP="0096221B">
      <w:r>
        <w:t>- 228 rpm at 18nm (rated torque)</w:t>
      </w:r>
    </w:p>
    <w:p w14:paraId="53C9040C" w14:textId="77777777" w:rsidR="0096221B" w:rsidRDefault="0096221B" w:rsidP="0096221B">
      <w:r>
        <w:t>24.9N Steering force (With Factor of Safety of 1.5 from 16.6N steering force):</w:t>
      </w:r>
      <w:r>
        <w:br/>
        <w:t xml:space="preserve">- ~200 rpm at 25nm </w:t>
      </w:r>
    </w:p>
    <w:p w14:paraId="3E3C0C28" w14:textId="77777777" w:rsidR="001D4DF9" w:rsidRDefault="001D4DF9" w:rsidP="001D4DF9">
      <w:r w:rsidRPr="006B61A4">
        <w:t>Motor Analysis Chart</w:t>
      </w:r>
      <w:r>
        <w:t>:</w:t>
      </w:r>
    </w:p>
    <w:p w14:paraId="4BCD5F03" w14:textId="77777777" w:rsidR="002162D1" w:rsidRPr="00713E26" w:rsidRDefault="002162D1" w:rsidP="002162D1">
      <w:pPr>
        <w:pStyle w:val="Heading3"/>
        <w:numPr>
          <w:ilvl w:val="0"/>
          <w:numId w:val="12"/>
        </w:numPr>
        <w:rPr>
          <w:rFonts w:hint="eastAsia"/>
        </w:rPr>
      </w:pPr>
      <w:bookmarkStart w:id="79" w:name="_Toc183179203"/>
      <w:bookmarkStart w:id="80" w:name="_Toc183192884"/>
      <w:r w:rsidRPr="00B35D75">
        <w:t>Pulley selection</w:t>
      </w:r>
      <w:bookmarkEnd w:id="79"/>
      <w:bookmarkEnd w:id="80"/>
    </w:p>
    <w:p w14:paraId="26BA153C" w14:textId="77777777" w:rsidR="002162D1" w:rsidRDefault="002162D1" w:rsidP="001D4DF9"/>
    <w:p w14:paraId="2DA1A839" w14:textId="77777777" w:rsidR="004F539E" w:rsidRDefault="004F539E" w:rsidP="004F539E">
      <w:r>
        <w:t>Table</w:t>
      </w:r>
      <w:r>
        <w:br/>
      </w:r>
      <w:r w:rsidRPr="006B61A4">
        <w:t>Motor Analysis Chart</w:t>
      </w:r>
    </w:p>
    <w:p w14:paraId="2DBF6F65" w14:textId="77777777" w:rsidR="004F539E" w:rsidRDefault="004F539E" w:rsidP="004F539E">
      <w:pPr>
        <w:jc w:val="center"/>
      </w:pPr>
      <w:r w:rsidRPr="00DA5CE1">
        <w:rPr>
          <w:noProof/>
        </w:rPr>
        <w:drawing>
          <wp:inline distT="0" distB="0" distL="0" distR="0" wp14:anchorId="2421439E" wp14:editId="2B2BDAA4">
            <wp:extent cx="5943600" cy="5372100"/>
            <wp:effectExtent l="0" t="0" r="0" b="0"/>
            <wp:docPr id="1491270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100403" name=""/>
                    <pic:cNvPicPr/>
                  </pic:nvPicPr>
                  <pic:blipFill>
                    <a:blip r:embed="rId23"/>
                    <a:stretch>
                      <a:fillRect/>
                    </a:stretch>
                  </pic:blipFill>
                  <pic:spPr>
                    <a:xfrm>
                      <a:off x="0" y="0"/>
                      <a:ext cx="5943600" cy="5372100"/>
                    </a:xfrm>
                    <a:prstGeom prst="rect">
                      <a:avLst/>
                    </a:prstGeom>
                  </pic:spPr>
                </pic:pic>
              </a:graphicData>
            </a:graphic>
          </wp:inline>
        </w:drawing>
      </w:r>
      <w:r>
        <w:br/>
        <w:t>(Source: Tmotor, n.d)</w:t>
      </w:r>
    </w:p>
    <w:p w14:paraId="20AB253D" w14:textId="0B78EAA9" w:rsidR="001D4DF9" w:rsidRDefault="001D4DF9" w:rsidP="001D4DF9"/>
    <w:p w14:paraId="60C04C4E" w14:textId="77777777" w:rsidR="001D4DF9" w:rsidRDefault="001D4DF9" w:rsidP="001D4DF9"/>
    <w:p w14:paraId="4C3C408D" w14:textId="77777777" w:rsidR="001D4DF9" w:rsidRDefault="001D4DF9" w:rsidP="001D4DF9">
      <w:r>
        <w:t>N.m to hp:</w:t>
      </w:r>
    </w:p>
    <w:p w14:paraId="3E85307F" w14:textId="77777777" w:rsidR="001D4DF9" w:rsidRPr="0026417D" w:rsidRDefault="001D4DF9" w:rsidP="001D4DF9">
      <m:oMathPara>
        <m:oMath>
          <m:r>
            <w:rPr>
              <w:rFonts w:ascii="Cambria Math" w:hAnsi="Cambria Math"/>
            </w:rPr>
            <m:t>P(</m:t>
          </m:r>
          <m:r>
            <m:rPr>
              <m:nor/>
            </m:rPr>
            <m:t>HP</m:t>
          </m:r>
          <m:r>
            <w:rPr>
              <w:rFonts w:ascii="Cambria Math" w:hAnsi="Cambria Math"/>
            </w:rPr>
            <m:t>)=</m:t>
          </m:r>
          <m:f>
            <m:fPr>
              <m:ctrlPr>
                <w:rPr>
                  <w:rFonts w:ascii="Cambria Math" w:hAnsi="Cambria Math"/>
                </w:rPr>
              </m:ctrlPr>
            </m:fPr>
            <m:num>
              <m:r>
                <w:rPr>
                  <w:rFonts w:ascii="Cambria Math" w:hAnsi="Cambria Math"/>
                </w:rPr>
                <m:t>T(</m:t>
              </m:r>
              <m:r>
                <m:rPr>
                  <m:nor/>
                </m:rPr>
                <m:t>Nm</m:t>
              </m:r>
              <m:r>
                <w:rPr>
                  <w:rFonts w:ascii="Cambria Math" w:hAnsi="Cambria Math"/>
                </w:rPr>
                <m:t>)×N(</m:t>
              </m:r>
              <m:r>
                <m:rPr>
                  <m:nor/>
                </m:rPr>
                <m:t>RPM</m:t>
              </m:r>
              <m:r>
                <w:rPr>
                  <w:rFonts w:ascii="Cambria Math" w:hAnsi="Cambria Math"/>
                </w:rPr>
                <m:t>)</m:t>
              </m:r>
            </m:num>
            <m:den>
              <m:r>
                <w:rPr>
                  <w:rFonts w:ascii="Cambria Math" w:hAnsi="Cambria Math"/>
                </w:rPr>
                <m:t>7127</m:t>
              </m:r>
            </m:den>
          </m:f>
        </m:oMath>
      </m:oMathPara>
    </w:p>
    <w:p w14:paraId="16A258B9" w14:textId="77777777" w:rsidR="001D4DF9" w:rsidRDefault="001D4DF9" w:rsidP="001D4DF9">
      <w:r>
        <w:t>For 18nm:</w:t>
      </w:r>
    </w:p>
    <w:p w14:paraId="6D3269DA" w14:textId="77777777" w:rsidR="001D4DF9" w:rsidRDefault="001D4DF9" w:rsidP="001D4DF9">
      <w:pPr>
        <w:jc w:val="center"/>
      </w:pPr>
      <m:oMath>
        <m:r>
          <w:rPr>
            <w:rFonts w:ascii="Cambria Math" w:hAnsi="Cambria Math"/>
          </w:rPr>
          <m:t>P(</m:t>
        </m:r>
        <m:r>
          <m:rPr>
            <m:nor/>
          </m:rPr>
          <m:t>HP</m:t>
        </m:r>
        <m:r>
          <w:rPr>
            <w:rFonts w:ascii="Cambria Math" w:hAnsi="Cambria Math"/>
          </w:rPr>
          <m:t>)=</m:t>
        </m:r>
        <m:f>
          <m:fPr>
            <m:ctrlPr>
              <w:rPr>
                <w:rFonts w:ascii="Cambria Math" w:hAnsi="Cambria Math"/>
              </w:rPr>
            </m:ctrlPr>
          </m:fPr>
          <m:num>
            <m:r>
              <w:rPr>
                <w:rFonts w:ascii="Cambria Math" w:hAnsi="Cambria Math"/>
              </w:rPr>
              <m:t>18(</m:t>
            </m:r>
            <m:r>
              <m:rPr>
                <m:nor/>
              </m:rPr>
              <m:t>Nm</m:t>
            </m:r>
            <m:r>
              <w:rPr>
                <w:rFonts w:ascii="Cambria Math" w:hAnsi="Cambria Math"/>
              </w:rPr>
              <m:t>)×228(</m:t>
            </m:r>
            <m:r>
              <m:rPr>
                <m:nor/>
              </m:rPr>
              <m:t>RPM</m:t>
            </m:r>
            <m:r>
              <w:rPr>
                <w:rFonts w:ascii="Cambria Math" w:hAnsi="Cambria Math"/>
              </w:rPr>
              <m:t>)</m:t>
            </m:r>
          </m:num>
          <m:den>
            <m:r>
              <w:rPr>
                <w:rFonts w:ascii="Cambria Math" w:hAnsi="Cambria Math"/>
              </w:rPr>
              <m:t>7127</m:t>
            </m:r>
          </m:den>
        </m:f>
      </m:oMath>
      <w:r>
        <w:rPr>
          <w:rFonts w:eastAsiaTheme="minorEastAsia"/>
        </w:rPr>
        <w:t xml:space="preserve"> = 0.576HP</w:t>
      </w:r>
    </w:p>
    <w:p w14:paraId="4213B653" w14:textId="77777777" w:rsidR="001D4DF9" w:rsidRPr="00EF63A0" w:rsidRDefault="001D4DF9" w:rsidP="001D4DF9">
      <w:r>
        <w:rPr>
          <w:rFonts w:eastAsiaTheme="minorEastAsia"/>
        </w:rPr>
        <w:t>For 25nm:</w:t>
      </w:r>
    </w:p>
    <w:p w14:paraId="094657CF" w14:textId="77777777" w:rsidR="001D4DF9" w:rsidRDefault="001D4DF9" w:rsidP="001D4DF9">
      <w:pPr>
        <w:jc w:val="center"/>
        <w:rPr>
          <w:rFonts w:eastAsiaTheme="minorEastAsia"/>
        </w:rPr>
      </w:pPr>
      <m:oMath>
        <m:r>
          <w:rPr>
            <w:rFonts w:ascii="Cambria Math" w:hAnsi="Cambria Math"/>
          </w:rPr>
          <m:t>P(</m:t>
        </m:r>
        <m:r>
          <m:rPr>
            <m:nor/>
          </m:rPr>
          <m:t>HP</m:t>
        </m:r>
        <m:r>
          <w:rPr>
            <w:rFonts w:ascii="Cambria Math" w:hAnsi="Cambria Math"/>
          </w:rPr>
          <m:t>)=</m:t>
        </m:r>
        <m:f>
          <m:fPr>
            <m:ctrlPr>
              <w:rPr>
                <w:rFonts w:ascii="Cambria Math" w:hAnsi="Cambria Math"/>
              </w:rPr>
            </m:ctrlPr>
          </m:fPr>
          <m:num>
            <m:r>
              <w:rPr>
                <w:rFonts w:ascii="Cambria Math" w:hAnsi="Cambria Math"/>
              </w:rPr>
              <m:t>25(</m:t>
            </m:r>
            <m:r>
              <m:rPr>
                <m:nor/>
              </m:rPr>
              <m:t>Nm</m:t>
            </m:r>
            <m:r>
              <w:rPr>
                <w:rFonts w:ascii="Cambria Math" w:hAnsi="Cambria Math"/>
              </w:rPr>
              <m:t>)×200(</m:t>
            </m:r>
            <m:r>
              <m:rPr>
                <m:nor/>
              </m:rPr>
              <m:t>RPM</m:t>
            </m:r>
            <m:r>
              <w:rPr>
                <w:rFonts w:ascii="Cambria Math" w:hAnsi="Cambria Math"/>
              </w:rPr>
              <m:t>)</m:t>
            </m:r>
          </m:num>
          <m:den>
            <m:r>
              <w:rPr>
                <w:rFonts w:ascii="Cambria Math" w:hAnsi="Cambria Math"/>
              </w:rPr>
              <m:t>7127</m:t>
            </m:r>
          </m:den>
        </m:f>
      </m:oMath>
      <w:r>
        <w:rPr>
          <w:rFonts w:eastAsiaTheme="minorEastAsia"/>
        </w:rPr>
        <w:t xml:space="preserve"> = 0.702 HP</w:t>
      </w:r>
    </w:p>
    <w:p w14:paraId="6AA368E1" w14:textId="77777777" w:rsidR="001D4DF9" w:rsidRPr="0026417D" w:rsidRDefault="001D4DF9" w:rsidP="001D4DF9">
      <w:pPr>
        <w:jc w:val="center"/>
      </w:pPr>
    </w:p>
    <w:p w14:paraId="19FB60EC" w14:textId="77777777" w:rsidR="001D4DF9" w:rsidRPr="00DE2D82" w:rsidRDefault="001D4DF9" w:rsidP="001D4DF9">
      <w:pPr>
        <w:pStyle w:val="Heading3"/>
        <w:numPr>
          <w:ilvl w:val="0"/>
          <w:numId w:val="12"/>
        </w:numPr>
        <w:rPr>
          <w:rFonts w:hint="eastAsia"/>
        </w:rPr>
      </w:pPr>
      <w:bookmarkStart w:id="81" w:name="_Toc183179204"/>
      <w:bookmarkStart w:id="82" w:name="_Toc183192885"/>
      <w:r w:rsidRPr="00DE2D82">
        <w:t>Determine the service factor.</w:t>
      </w:r>
      <w:bookmarkEnd w:id="81"/>
      <w:bookmarkEnd w:id="82"/>
    </w:p>
    <w:p w14:paraId="5BC207C3" w14:textId="77777777" w:rsidR="001D4DF9" w:rsidRPr="00E86682" w:rsidRDefault="001D4DF9" w:rsidP="001D4DF9">
      <w:pPr>
        <w:jc w:val="both"/>
      </w:pPr>
      <w:r>
        <w:t xml:space="preserve">Using Table 7-8 below, using good engineering judgement, a </w:t>
      </w:r>
      <w:r w:rsidRPr="00471CEB">
        <w:rPr>
          <w:u w:val="single"/>
        </w:rPr>
        <w:t>service factor of 1.2</w:t>
      </w:r>
      <w:r>
        <w:t xml:space="preserve"> has been selected.</w:t>
      </w:r>
    </w:p>
    <w:p w14:paraId="340E0895" w14:textId="77777777" w:rsidR="003670A7" w:rsidRPr="00E86682" w:rsidRDefault="003670A7" w:rsidP="003670A7">
      <w:pPr>
        <w:jc w:val="both"/>
      </w:pPr>
      <w:r>
        <w:br/>
        <w:t>Table</w:t>
      </w:r>
      <w:r>
        <w:br/>
        <w:t>Synchronous Belt Service Factor Table</w:t>
      </w:r>
    </w:p>
    <w:p w14:paraId="196C0004" w14:textId="77777777" w:rsidR="003670A7" w:rsidRPr="009D27C5" w:rsidRDefault="003670A7" w:rsidP="003670A7">
      <w:pPr>
        <w:pStyle w:val="ListParagraph"/>
        <w:spacing w:before="100" w:beforeAutospacing="1" w:after="100" w:afterAutospacing="1" w:line="240" w:lineRule="auto"/>
        <w:ind w:left="360"/>
        <w:jc w:val="center"/>
        <w:rPr>
          <w:rFonts w:ascii="Times New Roman" w:eastAsia="Times New Roman" w:hAnsi="Times New Roman" w:cs="Times New Roman"/>
          <w:kern w:val="0"/>
          <w14:ligatures w14:val="none"/>
        </w:rPr>
      </w:pPr>
      <w:r w:rsidRPr="00B363AE">
        <w:rPr>
          <w:noProof/>
        </w:rPr>
        <w:drawing>
          <wp:inline distT="0" distB="0" distL="0" distR="0" wp14:anchorId="5F4962A8" wp14:editId="1D5AB2A1">
            <wp:extent cx="4646648" cy="6460177"/>
            <wp:effectExtent l="0" t="0" r="0" b="0"/>
            <wp:docPr id="2039956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105362" name=""/>
                    <pic:cNvPicPr/>
                  </pic:nvPicPr>
                  <pic:blipFill>
                    <a:blip r:embed="rId24"/>
                    <a:stretch>
                      <a:fillRect/>
                    </a:stretch>
                  </pic:blipFill>
                  <pic:spPr>
                    <a:xfrm>
                      <a:off x="0" y="0"/>
                      <a:ext cx="4667231" cy="6488793"/>
                    </a:xfrm>
                    <a:prstGeom prst="rect">
                      <a:avLst/>
                    </a:prstGeom>
                  </pic:spPr>
                </pic:pic>
              </a:graphicData>
            </a:graphic>
          </wp:inline>
        </w:drawing>
      </w:r>
      <w:r>
        <w:br/>
      </w:r>
      <w:r>
        <w:rPr>
          <w:rFonts w:ascii="Times New Roman" w:eastAsia="Times New Roman" w:hAnsi="Times New Roman" w:cs="Times New Roman"/>
          <w:kern w:val="0"/>
          <w14:ligatures w14:val="none"/>
        </w:rPr>
        <w:t>(Source: Mott, Robert L, 2018)</w:t>
      </w:r>
    </w:p>
    <w:p w14:paraId="3DB0AF5D" w14:textId="017D4E9F" w:rsidR="001D4DF9" w:rsidRPr="00613A3A" w:rsidRDefault="001D4DF9" w:rsidP="001D4DF9">
      <w:pPr>
        <w:jc w:val="center"/>
      </w:pPr>
    </w:p>
    <w:p w14:paraId="3E444F5D" w14:textId="77777777" w:rsidR="001D4DF9" w:rsidRDefault="001D4DF9" w:rsidP="001D4DF9">
      <w:pPr>
        <w:pStyle w:val="Heading3"/>
        <w:numPr>
          <w:ilvl w:val="0"/>
          <w:numId w:val="12"/>
        </w:numPr>
        <w:rPr>
          <w:rFonts w:hint="eastAsia"/>
        </w:rPr>
      </w:pPr>
      <w:bookmarkStart w:id="83" w:name="_Toc183179205"/>
      <w:bookmarkStart w:id="84" w:name="_Toc183192886"/>
      <w:r w:rsidRPr="00B35D75">
        <w:t>Calculate the design power.</w:t>
      </w:r>
      <w:bookmarkEnd w:id="83"/>
      <w:bookmarkEnd w:id="84"/>
    </w:p>
    <w:p w14:paraId="5DA56EB0" w14:textId="77777777" w:rsidR="001D4DF9" w:rsidRDefault="001D4DF9" w:rsidP="001D4DF9">
      <w:pPr>
        <w:rPr>
          <w:b/>
          <w:bCs/>
        </w:rPr>
      </w:pPr>
    </w:p>
    <w:p w14:paraId="2E942FDA" w14:textId="77777777" w:rsidR="001D4DF9" w:rsidRDefault="001D4DF9" w:rsidP="001D4DF9">
      <w:pPr>
        <w:jc w:val="center"/>
        <w:rPr>
          <w:b/>
          <w:bCs/>
        </w:rPr>
      </w:pPr>
      <w:r w:rsidRPr="00F94937">
        <w:rPr>
          <w:b/>
          <w:bCs/>
          <w:noProof/>
        </w:rPr>
        <w:drawing>
          <wp:inline distT="0" distB="0" distL="0" distR="0" wp14:anchorId="3E5E7542" wp14:editId="48C53214">
            <wp:extent cx="2095792" cy="257211"/>
            <wp:effectExtent l="0" t="0" r="0" b="9525"/>
            <wp:docPr id="1181069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069443" name=""/>
                    <pic:cNvPicPr/>
                  </pic:nvPicPr>
                  <pic:blipFill>
                    <a:blip r:embed="rId25"/>
                    <a:stretch>
                      <a:fillRect/>
                    </a:stretch>
                  </pic:blipFill>
                  <pic:spPr>
                    <a:xfrm>
                      <a:off x="0" y="0"/>
                      <a:ext cx="2095792" cy="257211"/>
                    </a:xfrm>
                    <a:prstGeom prst="rect">
                      <a:avLst/>
                    </a:prstGeom>
                  </pic:spPr>
                </pic:pic>
              </a:graphicData>
            </a:graphic>
          </wp:inline>
        </w:drawing>
      </w:r>
    </w:p>
    <w:p w14:paraId="05FC96D7" w14:textId="77777777" w:rsidR="001D4DF9" w:rsidRDefault="001D4DF9" w:rsidP="001D4DF9">
      <w:pPr>
        <w:jc w:val="center"/>
        <w:rPr>
          <w:b/>
          <w:bCs/>
        </w:rPr>
      </w:pPr>
    </w:p>
    <w:p w14:paraId="46336503" w14:textId="77777777" w:rsidR="001D4DF9" w:rsidRDefault="001D4DF9" w:rsidP="001D4DF9">
      <w:r>
        <w:t>Using the formula above;</w:t>
      </w:r>
    </w:p>
    <w:p w14:paraId="3CB6F2B1" w14:textId="77777777" w:rsidR="001D4DF9" w:rsidRDefault="001D4DF9" w:rsidP="001D4DF9">
      <w:r>
        <w:t xml:space="preserve">- the design rated power is = </w:t>
      </w:r>
      <w:r>
        <w:rPr>
          <w:rFonts w:eastAsiaTheme="minorEastAsia"/>
        </w:rPr>
        <w:t>0.576HP x 1.2 = 0.691 HP (0.691 x 0.7457 = 0.52 kW)</w:t>
      </w:r>
      <w:r>
        <w:rPr>
          <w:rFonts w:eastAsiaTheme="minorEastAsia"/>
        </w:rPr>
        <w:br/>
        <w:t xml:space="preserve">- </w:t>
      </w:r>
      <w:r>
        <w:t xml:space="preserve">the design peak power is = </w:t>
      </w:r>
      <w:r>
        <w:rPr>
          <w:rFonts w:eastAsiaTheme="minorEastAsia"/>
        </w:rPr>
        <w:t>0.702 HP x 1.2 = 0.8424 HP (0.8424 x 0.7457 = 0.63kW)</w:t>
      </w:r>
      <w:r>
        <w:rPr>
          <w:rFonts w:eastAsiaTheme="minorEastAsia"/>
        </w:rPr>
        <w:br/>
      </w:r>
    </w:p>
    <w:p w14:paraId="51893888" w14:textId="77777777" w:rsidR="001D4DF9" w:rsidRPr="005327B0" w:rsidRDefault="001D4DF9" w:rsidP="001D4DF9"/>
    <w:p w14:paraId="184A9725" w14:textId="77777777" w:rsidR="001D4DF9" w:rsidRDefault="001D4DF9" w:rsidP="004807BF">
      <w:pPr>
        <w:pStyle w:val="Heading3"/>
        <w:rPr>
          <w:rFonts w:hint="eastAsia"/>
        </w:rPr>
      </w:pPr>
      <w:r w:rsidRPr="00B35D75">
        <w:t>Determine required pitch of the belt</w:t>
      </w:r>
      <w:r>
        <w:t>.</w:t>
      </w:r>
    </w:p>
    <w:p w14:paraId="009522D6" w14:textId="77777777" w:rsidR="001D4DF9" w:rsidRPr="009D27C5" w:rsidRDefault="001D4DF9" w:rsidP="001D4DF9">
      <w:pPr>
        <w:pStyle w:val="ListParagraph"/>
        <w:ind w:left="360"/>
        <w:rPr>
          <w:b/>
          <w:bCs/>
        </w:rPr>
      </w:pPr>
    </w:p>
    <w:p w14:paraId="32ED81B8" w14:textId="77777777" w:rsidR="00355368" w:rsidRPr="00E400CF" w:rsidRDefault="00355368" w:rsidP="00355368">
      <w:pPr>
        <w:pStyle w:val="ListParagraph"/>
        <w:ind w:left="360"/>
      </w:pPr>
      <w:r>
        <w:t>Graph</w:t>
      </w:r>
      <w:r>
        <w:br/>
        <w:t>GT Belt Selection Guide</w:t>
      </w:r>
    </w:p>
    <w:p w14:paraId="5C962D0F" w14:textId="77777777" w:rsidR="00355368" w:rsidRPr="009D27C5" w:rsidRDefault="00355368" w:rsidP="00355368">
      <w:pPr>
        <w:pStyle w:val="ListParagraph"/>
        <w:spacing w:before="100" w:beforeAutospacing="1" w:after="100" w:afterAutospacing="1" w:line="240" w:lineRule="auto"/>
        <w:ind w:left="360"/>
        <w:jc w:val="center"/>
        <w:rPr>
          <w:rFonts w:ascii="Times New Roman" w:eastAsia="Times New Roman" w:hAnsi="Times New Roman" w:cs="Times New Roman"/>
          <w:kern w:val="0"/>
          <w14:ligatures w14:val="none"/>
        </w:rPr>
      </w:pPr>
      <w:r w:rsidRPr="009D27C5">
        <w:rPr>
          <w:noProof/>
        </w:rPr>
        <w:drawing>
          <wp:inline distT="0" distB="0" distL="0" distR="0" wp14:anchorId="084B81A7" wp14:editId="53B9980B">
            <wp:extent cx="5943600" cy="4429760"/>
            <wp:effectExtent l="0" t="0" r="0" b="0"/>
            <wp:docPr id="269297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4429760"/>
                    </a:xfrm>
                    <a:prstGeom prst="rect">
                      <a:avLst/>
                    </a:prstGeom>
                    <a:noFill/>
                    <a:ln>
                      <a:noFill/>
                    </a:ln>
                  </pic:spPr>
                </pic:pic>
              </a:graphicData>
            </a:graphic>
          </wp:inline>
        </w:drawing>
      </w:r>
      <w:r>
        <w:rPr>
          <w:rFonts w:ascii="Times New Roman" w:eastAsia="Times New Roman" w:hAnsi="Times New Roman" w:cs="Times New Roman"/>
          <w:kern w:val="0"/>
          <w14:ligatures w14:val="none"/>
        </w:rPr>
        <w:t>(Source: Mott, Robert L, 2018)</w:t>
      </w:r>
    </w:p>
    <w:p w14:paraId="68DACD8C" w14:textId="77777777" w:rsidR="001D4DF9" w:rsidRDefault="001D4DF9" w:rsidP="001D4DF9">
      <w:pPr>
        <w:rPr>
          <w:b/>
          <w:bCs/>
        </w:rPr>
      </w:pPr>
    </w:p>
    <w:p w14:paraId="2D0C5498" w14:textId="5DAF4ECF" w:rsidR="001D4DF9" w:rsidRDefault="001D4DF9" w:rsidP="001D4DF9">
      <w:pPr>
        <w:jc w:val="both"/>
      </w:pPr>
      <w:r>
        <w:t>Using the table above, the red lines depict</w:t>
      </w:r>
      <w:del w:id="85" w:author="Thomas Kjeldsen" w:date="2024-11-22T12:20:00Z" w16du:dateUtc="2024-11-22T01:20:00Z">
        <w:r>
          <w:delText>s</w:delText>
        </w:r>
      </w:del>
      <w:r>
        <w:t xml:space="preserve"> the selection for the rated torque, whilst the blue lines indicate the use of peak torque. Since the majority of the imaginary curve from the red line intersection to the blue line intersection, a 5mm belt pitch would be considered a reasonable design choice. However, 8mm had to be chosen due to belt selection requirements.</w:t>
      </w:r>
    </w:p>
    <w:p w14:paraId="4D1611CD" w14:textId="77777777" w:rsidR="001D4DF9" w:rsidRPr="00651B53" w:rsidRDefault="001D4DF9" w:rsidP="001D4DF9">
      <w:pPr>
        <w:jc w:val="both"/>
        <w:rPr>
          <w:b/>
          <w:bCs/>
        </w:rPr>
      </w:pPr>
    </w:p>
    <w:p w14:paraId="62B5C35B" w14:textId="77777777" w:rsidR="001D4DF9" w:rsidRPr="00EF63A0" w:rsidRDefault="001D4DF9" w:rsidP="004807BF">
      <w:pPr>
        <w:pStyle w:val="Heading3"/>
        <w:rPr>
          <w:rFonts w:hint="eastAsia"/>
        </w:rPr>
      </w:pPr>
      <w:r w:rsidRPr="00EF63A0">
        <w:t>Determine the velocity ratio VR belt between the driver and driven sprockets.</w:t>
      </w:r>
    </w:p>
    <w:p w14:paraId="72146ABF" w14:textId="77777777" w:rsidR="001D4DF9" w:rsidRDefault="001D4DF9" w:rsidP="001D4DF9">
      <w:pPr>
        <w:jc w:val="center"/>
        <w:rPr>
          <w:sz w:val="16"/>
          <w:szCs w:val="16"/>
        </w:rPr>
      </w:pPr>
      <w:r>
        <w:rPr>
          <w:b/>
          <w:bCs/>
        </w:rPr>
        <w:br/>
      </w:r>
      <w:r w:rsidRPr="00A5202A">
        <w:rPr>
          <w:noProof/>
          <w:sz w:val="16"/>
          <w:szCs w:val="16"/>
        </w:rPr>
        <w:drawing>
          <wp:inline distT="0" distB="0" distL="0" distR="0" wp14:anchorId="3CB07B36" wp14:editId="5973A999">
            <wp:extent cx="2753109" cy="581106"/>
            <wp:effectExtent l="0" t="0" r="9525" b="9525"/>
            <wp:docPr id="445060571" name="Picture 1" descr="A math formula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060571" name="Picture 1" descr="A math formula with black text&#10;&#10;Description automatically generated with medium confidence"/>
                    <pic:cNvPicPr/>
                  </pic:nvPicPr>
                  <pic:blipFill>
                    <a:blip r:embed="rId27"/>
                    <a:stretch>
                      <a:fillRect/>
                    </a:stretch>
                  </pic:blipFill>
                  <pic:spPr>
                    <a:xfrm>
                      <a:off x="0" y="0"/>
                      <a:ext cx="2753109" cy="581106"/>
                    </a:xfrm>
                    <a:prstGeom prst="rect">
                      <a:avLst/>
                    </a:prstGeom>
                  </pic:spPr>
                </pic:pic>
              </a:graphicData>
            </a:graphic>
          </wp:inline>
        </w:drawing>
      </w:r>
    </w:p>
    <w:p w14:paraId="145028C9" w14:textId="77777777" w:rsidR="001D4DF9" w:rsidRDefault="001D4DF9" w:rsidP="001D4DF9">
      <w:r>
        <w:t>To determine the sizes/ratio of the driven and driver pulleys, giving the following:</w:t>
      </w:r>
    </w:p>
    <w:p w14:paraId="6239632F" w14:textId="77777777" w:rsidR="001D4DF9" w:rsidRDefault="001D4DF9" w:rsidP="001D4DF9">
      <w:r>
        <w:t>Motor operational torque: 18nm</w:t>
      </w:r>
      <w:r>
        <w:br/>
        <w:t>Required torque: 24.9nm</w:t>
      </w:r>
    </w:p>
    <w:p w14:paraId="4E9EFCCE" w14:textId="77777777" w:rsidR="001D4DF9" w:rsidRDefault="001D4DF9" w:rsidP="001D4DF9">
      <w:r>
        <w:t>An adequate pulley size ratio is needed to meet the steering force requirement of 24.9nm.</w:t>
      </w:r>
    </w:p>
    <w:p w14:paraId="445558E8" w14:textId="77777777" w:rsidR="001D4DF9" w:rsidRDefault="001D4DF9" w:rsidP="001D4DF9">
      <w:r>
        <w:t>As the torque ratio is directly related to the velocity ratio:</w:t>
      </w:r>
    </w:p>
    <w:p w14:paraId="19408F9B" w14:textId="77777777" w:rsidR="001D4DF9" w:rsidRDefault="001D4DF9" w:rsidP="001D4DF9">
      <w:pPr>
        <w:jc w:val="center"/>
        <w:rPr>
          <w:rFonts w:eastAsiaTheme="minorEastAsia"/>
        </w:rPr>
      </w:pPr>
      <w:r>
        <w:t xml:space="preserve">Torque ratio = </w:t>
      </w:r>
      <m:oMath>
        <m:f>
          <m:fPr>
            <m:ctrlPr>
              <w:rPr>
                <w:rFonts w:ascii="Cambria Math" w:hAnsi="Cambria Math"/>
                <w:i/>
              </w:rPr>
            </m:ctrlPr>
          </m:fPr>
          <m:num>
            <m:r>
              <w:rPr>
                <w:rFonts w:ascii="Cambria Math" w:hAnsi="Cambria Math"/>
              </w:rPr>
              <m:t>Torque Required  (Driven)</m:t>
            </m:r>
          </m:num>
          <m:den>
            <m:r>
              <w:rPr>
                <w:rFonts w:ascii="Cambria Math" w:hAnsi="Cambria Math"/>
              </w:rPr>
              <m:t>Motor Torque (Driver)</m:t>
            </m:r>
          </m:den>
        </m:f>
      </m:oMath>
    </w:p>
    <w:p w14:paraId="5CD1E02F" w14:textId="77777777" w:rsidR="001D4DF9" w:rsidRDefault="001D4DF9" w:rsidP="001D4DF9">
      <w:pPr>
        <w:jc w:val="center"/>
        <w:rPr>
          <w:rFonts w:eastAsiaTheme="minorEastAsia"/>
        </w:rPr>
      </w:pPr>
    </w:p>
    <w:p w14:paraId="7A9251B9" w14:textId="77777777" w:rsidR="001D4DF9" w:rsidRPr="00221F36" w:rsidRDefault="001D4DF9" w:rsidP="001D4DF9">
      <w:r>
        <w:rPr>
          <w:rFonts w:eastAsiaTheme="minorEastAsia"/>
        </w:rPr>
        <w:t xml:space="preserve">Using the values of 24.9nm of steering torque (with FOS 1.5), with 24.9nm of required torque, </w:t>
      </w:r>
    </w:p>
    <w:p w14:paraId="5A562090" w14:textId="77777777" w:rsidR="001D4DF9" w:rsidRPr="009331CD" w:rsidRDefault="001D4DF9" w:rsidP="001D4DF9">
      <w:pPr>
        <w:jc w:val="center"/>
        <w:rPr>
          <w:rFonts w:eastAsiaTheme="minorEastAsia"/>
          <w:b/>
          <w:bCs/>
        </w:rPr>
      </w:pPr>
      <w:r w:rsidRPr="009331CD">
        <w:rPr>
          <w:b/>
          <w:bCs/>
        </w:rPr>
        <w:t xml:space="preserve">Torque ratio = </w:t>
      </w:r>
      <m:oMath>
        <m:f>
          <m:fPr>
            <m:ctrlPr>
              <w:rPr>
                <w:rFonts w:ascii="Cambria Math" w:hAnsi="Cambria Math"/>
                <w:b/>
                <w:bCs/>
                <w:i/>
              </w:rPr>
            </m:ctrlPr>
          </m:fPr>
          <m:num>
            <m:r>
              <m:rPr>
                <m:sty m:val="bi"/>
              </m:rPr>
              <w:rPr>
                <w:rFonts w:ascii="Cambria Math" w:hAnsi="Cambria Math"/>
              </w:rPr>
              <m:t>24.9 nm</m:t>
            </m:r>
          </m:num>
          <m:den>
            <m:r>
              <m:rPr>
                <m:sty m:val="bi"/>
              </m:rPr>
              <w:rPr>
                <w:rFonts w:ascii="Cambria Math" w:hAnsi="Cambria Math"/>
              </w:rPr>
              <m:t>24.9</m:t>
            </m:r>
            <m:r>
              <m:rPr>
                <m:sty m:val="bi"/>
              </m:rPr>
              <w:rPr>
                <w:rFonts w:ascii="Cambria Math" w:hAnsi="Cambria Math"/>
              </w:rPr>
              <m:t>nm</m:t>
            </m:r>
          </m:den>
        </m:f>
      </m:oMath>
      <w:r w:rsidRPr="009331CD">
        <w:rPr>
          <w:rFonts w:eastAsiaTheme="minorEastAsia"/>
          <w:b/>
          <w:bCs/>
        </w:rPr>
        <w:t xml:space="preserve"> ≈ </w:t>
      </w:r>
      <w:r>
        <w:rPr>
          <w:rFonts w:eastAsiaTheme="minorEastAsia"/>
          <w:b/>
          <w:bCs/>
        </w:rPr>
        <w:t xml:space="preserve"> 1</w:t>
      </w:r>
    </w:p>
    <w:p w14:paraId="352C25FB" w14:textId="77777777" w:rsidR="001D4DF9" w:rsidRDefault="001D4DF9" w:rsidP="001D4DF9">
      <w:pPr>
        <w:rPr>
          <w:rFonts w:eastAsiaTheme="minorEastAsia"/>
        </w:rPr>
      </w:pPr>
      <w:r>
        <w:rPr>
          <w:rFonts w:eastAsiaTheme="minorEastAsia"/>
        </w:rPr>
        <w:t xml:space="preserve">Therefore the driven pulley (on steering column shaft) must be </w:t>
      </w:r>
      <w:r>
        <w:rPr>
          <w:rFonts w:eastAsiaTheme="minorEastAsia"/>
          <w:b/>
          <w:bCs/>
        </w:rPr>
        <w:t>1</w:t>
      </w:r>
      <w:r>
        <w:rPr>
          <w:rFonts w:eastAsiaTheme="minorEastAsia"/>
        </w:rPr>
        <w:t xml:space="preserve"> or more greater than the driver pulley (on the motor).</w:t>
      </w:r>
    </w:p>
    <w:p w14:paraId="79B9D6B6" w14:textId="77777777" w:rsidR="001D4DF9" w:rsidRDefault="001D4DF9" w:rsidP="001D4DF9">
      <w:r>
        <w:br/>
        <w:t>When the car is in motion, using a dynamic torque of 27nm (from 13.5N x FOS 2), At moderate dynamic or during sudden spikes:</w:t>
      </w:r>
    </w:p>
    <w:p w14:paraId="696EFDB9" w14:textId="77777777" w:rsidR="001D4DF9" w:rsidRDefault="001D4DF9" w:rsidP="001D4DF9">
      <w:r>
        <w:t>Motor rated torque: 18nm</w:t>
      </w:r>
      <w:r>
        <w:br/>
        <w:t>Required torque: 27nm</w:t>
      </w:r>
    </w:p>
    <w:p w14:paraId="62089AEA" w14:textId="77777777" w:rsidR="001D4DF9" w:rsidRPr="009331CD" w:rsidRDefault="001D4DF9" w:rsidP="001D4DF9">
      <w:pPr>
        <w:jc w:val="center"/>
        <w:rPr>
          <w:rFonts w:eastAsiaTheme="minorEastAsia"/>
          <w:b/>
          <w:bCs/>
        </w:rPr>
      </w:pPr>
      <w:r w:rsidRPr="009331CD">
        <w:rPr>
          <w:b/>
          <w:bCs/>
        </w:rPr>
        <w:t xml:space="preserve">Torque ratio = </w:t>
      </w:r>
      <m:oMath>
        <m:f>
          <m:fPr>
            <m:ctrlPr>
              <w:rPr>
                <w:rFonts w:ascii="Cambria Math" w:hAnsi="Cambria Math"/>
                <w:b/>
                <w:bCs/>
                <w:i/>
              </w:rPr>
            </m:ctrlPr>
          </m:fPr>
          <m:num>
            <m:r>
              <m:rPr>
                <m:sty m:val="bi"/>
              </m:rPr>
              <w:rPr>
                <w:rFonts w:ascii="Cambria Math" w:hAnsi="Cambria Math"/>
              </w:rPr>
              <m:t>27 nm</m:t>
            </m:r>
          </m:num>
          <m:den>
            <m:r>
              <m:rPr>
                <m:sty m:val="bi"/>
              </m:rPr>
              <w:rPr>
                <w:rFonts w:ascii="Cambria Math" w:hAnsi="Cambria Math"/>
              </w:rPr>
              <m:t>18</m:t>
            </m:r>
            <m:r>
              <m:rPr>
                <m:sty m:val="bi"/>
              </m:rPr>
              <w:rPr>
                <w:rFonts w:ascii="Cambria Math" w:hAnsi="Cambria Math"/>
              </w:rPr>
              <m:t>nm</m:t>
            </m:r>
          </m:den>
        </m:f>
      </m:oMath>
      <w:r w:rsidRPr="009331CD">
        <w:rPr>
          <w:rFonts w:eastAsiaTheme="minorEastAsia"/>
          <w:b/>
          <w:bCs/>
        </w:rPr>
        <w:t xml:space="preserve"> ≈ 1.</w:t>
      </w:r>
      <w:r>
        <w:rPr>
          <w:rFonts w:eastAsiaTheme="minorEastAsia"/>
          <w:b/>
          <w:bCs/>
        </w:rPr>
        <w:t>5</w:t>
      </w:r>
    </w:p>
    <w:p w14:paraId="7F2BF4BF" w14:textId="77777777" w:rsidR="001D4DF9" w:rsidRDefault="001D4DF9" w:rsidP="001D4DF9">
      <w:pPr>
        <w:rPr>
          <w:rFonts w:eastAsiaTheme="minorEastAsia"/>
        </w:rPr>
      </w:pPr>
      <w:r w:rsidRPr="000F576B">
        <w:rPr>
          <w:rFonts w:eastAsiaTheme="minorEastAsia"/>
        </w:rPr>
        <w:t xml:space="preserve">Thus, the driven pulley (attached to the steering column shaft) needs to be at least </w:t>
      </w:r>
      <w:r>
        <w:rPr>
          <w:rFonts w:eastAsiaTheme="minorEastAsia"/>
        </w:rPr>
        <w:t>1.38</w:t>
      </w:r>
      <w:r w:rsidRPr="000F576B">
        <w:rPr>
          <w:rFonts w:eastAsiaTheme="minorEastAsia"/>
        </w:rPr>
        <w:t xml:space="preserve"> times larger than the driver pulley (connected to the motor).</w:t>
      </w:r>
    </w:p>
    <w:p w14:paraId="4044FE3B" w14:textId="77777777" w:rsidR="001E2E75" w:rsidRPr="004807BF" w:rsidRDefault="001E2E75" w:rsidP="004807BF">
      <w:pPr>
        <w:pStyle w:val="Heading3"/>
        <w:rPr>
          <w:rFonts w:hint="eastAsia"/>
        </w:rPr>
      </w:pPr>
      <w:r w:rsidRPr="004807BF">
        <w:t>Pulley selection</w:t>
      </w:r>
    </w:p>
    <w:p w14:paraId="41037F17" w14:textId="5402DEC8" w:rsidR="0077371A" w:rsidRDefault="0077371A" w:rsidP="0077371A">
      <w:pPr>
        <w:rPr>
          <w:b/>
          <w:bCs/>
        </w:rPr>
      </w:pPr>
      <w:r>
        <w:rPr>
          <w:b/>
          <w:bCs/>
        </w:rPr>
        <w:t>5mm Pitch Belt:</w:t>
      </w:r>
    </w:p>
    <w:p w14:paraId="5F19BA68" w14:textId="09B9F2FF" w:rsidR="000F2CC1" w:rsidRDefault="00CC10D9" w:rsidP="001D4DF9">
      <w:pPr>
        <w:rPr>
          <w:rFonts w:eastAsiaTheme="minorEastAsia"/>
        </w:rPr>
      </w:pPr>
      <w:r w:rsidRPr="00EF7B76">
        <w:rPr>
          <w:noProof/>
        </w:rPr>
        <w:drawing>
          <wp:inline distT="0" distB="0" distL="0" distR="0" wp14:anchorId="3DABDB15" wp14:editId="184D003E">
            <wp:extent cx="5731510" cy="6353036"/>
            <wp:effectExtent l="0" t="0" r="2540" b="0"/>
            <wp:docPr id="2009487963"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487963" name="Picture 6" descr="A screenshot of a computer&#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6353036"/>
                    </a:xfrm>
                    <a:prstGeom prst="rect">
                      <a:avLst/>
                    </a:prstGeom>
                    <a:noFill/>
                    <a:ln>
                      <a:noFill/>
                    </a:ln>
                  </pic:spPr>
                </pic:pic>
              </a:graphicData>
            </a:graphic>
          </wp:inline>
        </w:drawing>
      </w:r>
    </w:p>
    <w:p w14:paraId="0D73D81B" w14:textId="30363F3A" w:rsidR="00585E69" w:rsidRDefault="00585E69" w:rsidP="001D4DF9">
      <w:pPr>
        <w:rPr>
          <w:rFonts w:eastAsiaTheme="minorEastAsia"/>
        </w:rPr>
      </w:pPr>
      <w:r w:rsidRPr="00471C81">
        <w:rPr>
          <w:b/>
          <w:bCs/>
          <w:noProof/>
        </w:rPr>
        <w:drawing>
          <wp:inline distT="0" distB="0" distL="0" distR="0" wp14:anchorId="2C246F7C" wp14:editId="49C5249B">
            <wp:extent cx="5731510" cy="2535091"/>
            <wp:effectExtent l="0" t="0" r="2540" b="0"/>
            <wp:docPr id="349709308"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709308" name="Picture 12" descr="A screenshot of a computer&#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2535091"/>
                    </a:xfrm>
                    <a:prstGeom prst="rect">
                      <a:avLst/>
                    </a:prstGeom>
                    <a:noFill/>
                    <a:ln>
                      <a:noFill/>
                    </a:ln>
                  </pic:spPr>
                </pic:pic>
              </a:graphicData>
            </a:graphic>
          </wp:inline>
        </w:drawing>
      </w:r>
    </w:p>
    <w:p w14:paraId="459D3709" w14:textId="2A6EE8A5" w:rsidR="000F2CC1" w:rsidRDefault="000F2CC1" w:rsidP="000F2CC1">
      <w:pPr>
        <w:rPr>
          <w:b/>
          <w:bCs/>
        </w:rPr>
      </w:pPr>
      <w:r>
        <w:rPr>
          <w:b/>
          <w:bCs/>
        </w:rPr>
        <w:t>8mm Pitch Belt:</w:t>
      </w:r>
    </w:p>
    <w:p w14:paraId="751FFF24" w14:textId="77777777" w:rsidR="000F2CC1" w:rsidRDefault="000F2CC1" w:rsidP="000F2CC1">
      <w:pPr>
        <w:rPr>
          <w:b/>
          <w:bCs/>
        </w:rPr>
      </w:pPr>
    </w:p>
    <w:p w14:paraId="678C06C8" w14:textId="77777777" w:rsidR="000F2CC1" w:rsidRPr="00517F07" w:rsidRDefault="000F2CC1" w:rsidP="000F2CC1">
      <w:r w:rsidRPr="00517F07">
        <w:t>Table</w:t>
      </w:r>
      <w:r>
        <w:br/>
        <w:t>Screenshot of 8mm Synchronous Belt Drive Table Part 1</w:t>
      </w:r>
    </w:p>
    <w:p w14:paraId="01ED067E" w14:textId="77777777" w:rsidR="000F2CC1" w:rsidRDefault="000F2CC1" w:rsidP="000F2CC1">
      <w:pPr>
        <w:jc w:val="center"/>
      </w:pPr>
      <w:r w:rsidRPr="00766A2E">
        <w:rPr>
          <w:b/>
          <w:bCs/>
          <w:noProof/>
        </w:rPr>
        <w:drawing>
          <wp:inline distT="0" distB="0" distL="0" distR="0" wp14:anchorId="5EABFEE0" wp14:editId="6CB26DB2">
            <wp:extent cx="5522026" cy="6911973"/>
            <wp:effectExtent l="0" t="0" r="8255" b="0"/>
            <wp:docPr id="28306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06078" name=""/>
                    <pic:cNvPicPr/>
                  </pic:nvPicPr>
                  <pic:blipFill>
                    <a:blip r:embed="rId30"/>
                    <a:stretch>
                      <a:fillRect/>
                    </a:stretch>
                  </pic:blipFill>
                  <pic:spPr>
                    <a:xfrm>
                      <a:off x="0" y="0"/>
                      <a:ext cx="5522026" cy="6911973"/>
                    </a:xfrm>
                    <a:prstGeom prst="rect">
                      <a:avLst/>
                    </a:prstGeom>
                  </pic:spPr>
                </pic:pic>
              </a:graphicData>
            </a:graphic>
          </wp:inline>
        </w:drawing>
      </w:r>
      <w:r>
        <w:rPr>
          <w:b/>
          <w:bCs/>
        </w:rPr>
        <w:br/>
      </w:r>
      <w:r>
        <w:t>(Source: Fenner, 2006)</w:t>
      </w:r>
    </w:p>
    <w:p w14:paraId="7D1ECF76" w14:textId="77777777" w:rsidR="000F2CC1" w:rsidRDefault="000F2CC1" w:rsidP="000F2CC1">
      <w:pPr>
        <w:jc w:val="center"/>
      </w:pPr>
    </w:p>
    <w:p w14:paraId="2209CAD9" w14:textId="77777777" w:rsidR="000F2CC1" w:rsidRDefault="000F2CC1" w:rsidP="000F2CC1">
      <w:pPr>
        <w:jc w:val="center"/>
      </w:pPr>
    </w:p>
    <w:p w14:paraId="6CCE9027" w14:textId="77777777" w:rsidR="000F2CC1" w:rsidRDefault="000F2CC1" w:rsidP="000F2CC1">
      <w:pPr>
        <w:jc w:val="center"/>
      </w:pPr>
    </w:p>
    <w:p w14:paraId="1801BE9C" w14:textId="77777777" w:rsidR="000F2CC1" w:rsidRDefault="000F2CC1" w:rsidP="000F2CC1">
      <w:pPr>
        <w:jc w:val="center"/>
      </w:pPr>
    </w:p>
    <w:p w14:paraId="6CB79D4D" w14:textId="77777777" w:rsidR="000F2CC1" w:rsidRPr="00517F07" w:rsidRDefault="000F2CC1" w:rsidP="000F2CC1">
      <w:r w:rsidRPr="00517F07">
        <w:t>Table</w:t>
      </w:r>
      <w:r>
        <w:br/>
        <w:t>Screenshot of 8mm Synchronous Belt Drive Table Part 2</w:t>
      </w:r>
    </w:p>
    <w:p w14:paraId="5B1A9532" w14:textId="77777777" w:rsidR="000F2CC1" w:rsidRPr="00D15D70" w:rsidRDefault="000F2CC1" w:rsidP="000F2CC1">
      <w:pPr>
        <w:jc w:val="center"/>
      </w:pPr>
    </w:p>
    <w:p w14:paraId="25DA93AE" w14:textId="77777777" w:rsidR="000F2CC1" w:rsidRDefault="000F2CC1" w:rsidP="000F2CC1">
      <w:pPr>
        <w:jc w:val="center"/>
      </w:pPr>
      <w:r w:rsidRPr="00CB2F88">
        <w:rPr>
          <w:b/>
          <w:bCs/>
          <w:noProof/>
        </w:rPr>
        <w:drawing>
          <wp:inline distT="0" distB="0" distL="0" distR="0" wp14:anchorId="3501C780" wp14:editId="204F4D1F">
            <wp:extent cx="5943600" cy="5068570"/>
            <wp:effectExtent l="0" t="0" r="0" b="0"/>
            <wp:docPr id="2071616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616789" name=""/>
                    <pic:cNvPicPr/>
                  </pic:nvPicPr>
                  <pic:blipFill>
                    <a:blip r:embed="rId31"/>
                    <a:stretch>
                      <a:fillRect/>
                    </a:stretch>
                  </pic:blipFill>
                  <pic:spPr>
                    <a:xfrm>
                      <a:off x="0" y="0"/>
                      <a:ext cx="5943600" cy="5068570"/>
                    </a:xfrm>
                    <a:prstGeom prst="rect">
                      <a:avLst/>
                    </a:prstGeom>
                  </pic:spPr>
                </pic:pic>
              </a:graphicData>
            </a:graphic>
          </wp:inline>
        </w:drawing>
      </w:r>
      <w:r>
        <w:rPr>
          <w:b/>
          <w:bCs/>
        </w:rPr>
        <w:br/>
      </w:r>
      <w:r>
        <w:t>(Source: Fenner. 2006)</w:t>
      </w:r>
    </w:p>
    <w:p w14:paraId="4D603EFF" w14:textId="77777777" w:rsidR="000F2CC1" w:rsidRDefault="000F2CC1" w:rsidP="000F2CC1">
      <w:pPr>
        <w:rPr>
          <w:b/>
          <w:bCs/>
        </w:rPr>
      </w:pPr>
      <w:r>
        <w:rPr>
          <w:b/>
          <w:bCs/>
        </w:rPr>
        <w:br/>
      </w:r>
    </w:p>
    <w:p w14:paraId="005D8CBD" w14:textId="77777777" w:rsidR="000F2CC1" w:rsidRDefault="000F2CC1" w:rsidP="000F2CC1">
      <w:pPr>
        <w:rPr>
          <w:b/>
          <w:bCs/>
        </w:rPr>
      </w:pPr>
      <w:r>
        <w:rPr>
          <w:noProof/>
        </w:rPr>
        <w:t xml:space="preserve">   </w:t>
      </w:r>
    </w:p>
    <w:p w14:paraId="1FECE8CF" w14:textId="77777777" w:rsidR="000F2CC1" w:rsidRDefault="000F2CC1" w:rsidP="000F2CC1">
      <w:pPr>
        <w:jc w:val="center"/>
        <w:rPr>
          <w:b/>
          <w:bCs/>
        </w:rPr>
      </w:pPr>
    </w:p>
    <w:p w14:paraId="1DC29390" w14:textId="77777777" w:rsidR="000F2CC1" w:rsidRDefault="000F2CC1" w:rsidP="001D4DF9">
      <w:pPr>
        <w:rPr>
          <w:rFonts w:eastAsiaTheme="minorEastAsia"/>
        </w:rPr>
      </w:pPr>
    </w:p>
    <w:p w14:paraId="7E2FB9EF" w14:textId="77777777" w:rsidR="000E39D3" w:rsidRDefault="000E39D3" w:rsidP="006909F0">
      <w:pPr>
        <w:pStyle w:val="Heading2"/>
        <w:rPr>
          <w:rFonts w:hint="eastAsia"/>
        </w:rPr>
      </w:pPr>
      <w:bookmarkStart w:id="86" w:name="_Toc183016913"/>
      <w:r>
        <w:t>Analysis of Motor and Column Shaft</w:t>
      </w:r>
      <w:bookmarkEnd w:id="86"/>
    </w:p>
    <w:p w14:paraId="11BBC675" w14:textId="77777777" w:rsidR="007932E1" w:rsidRPr="00683467" w:rsidRDefault="007932E1" w:rsidP="006909F0">
      <w:pPr>
        <w:pStyle w:val="Heading3"/>
        <w:rPr>
          <w:rFonts w:hint="eastAsia"/>
        </w:rPr>
      </w:pPr>
      <w:bookmarkStart w:id="87" w:name="_Toc183016914"/>
      <w:r w:rsidRPr="00683467">
        <w:t>Obtain dimensions from Solidworks</w:t>
      </w:r>
      <w:r>
        <w:t xml:space="preserve"> ’22 Full Car Model</w:t>
      </w:r>
      <w:bookmarkEnd w:id="87"/>
    </w:p>
    <w:p w14:paraId="75BDE9B5" w14:textId="77777777" w:rsidR="007932E1" w:rsidRPr="007932E1" w:rsidRDefault="007932E1" w:rsidP="007932E1"/>
    <w:p w14:paraId="63EA6F5C" w14:textId="76FDB652" w:rsidR="00B5139D" w:rsidRDefault="00B5139D" w:rsidP="00B5139D">
      <w:pPr>
        <w:pStyle w:val="Heading3"/>
        <w:rPr>
          <w:rFonts w:hint="eastAsia"/>
        </w:rPr>
      </w:pPr>
      <w:r>
        <w:t>Double U-joint</w:t>
      </w:r>
      <w:r w:rsidR="00FE4723">
        <w:t xml:space="preserve"> Analysis</w:t>
      </w:r>
      <w:r>
        <w:t>:</w:t>
      </w:r>
      <w:r>
        <w:br/>
      </w:r>
    </w:p>
    <w:p w14:paraId="33BEF763" w14:textId="3B6C4195" w:rsidR="00B5139D" w:rsidRPr="00506B89" w:rsidRDefault="00B5139D" w:rsidP="00B5139D">
      <w:r>
        <w:t xml:space="preserve">As there was no documentation on the design of the current steering </w:t>
      </w:r>
      <w:r w:rsidR="005177F2">
        <w:t xml:space="preserve">shaft </w:t>
      </w:r>
      <w:r>
        <w:t>geometry model, an investigation was conducted</w:t>
      </w:r>
      <w:r w:rsidR="009E45BA">
        <w:t>.</w:t>
      </w:r>
    </w:p>
    <w:p w14:paraId="40255812" w14:textId="77777777" w:rsidR="00B5139D" w:rsidRPr="00506B89" w:rsidRDefault="00B5139D" w:rsidP="00B5139D">
      <w:pPr>
        <w:rPr>
          <w:sz w:val="20"/>
          <w:szCs w:val="20"/>
        </w:rPr>
      </w:pPr>
      <w:r w:rsidRPr="00506B89">
        <w:rPr>
          <w:sz w:val="20"/>
          <w:szCs w:val="20"/>
        </w:rPr>
        <w:t>Figure</w:t>
      </w:r>
    </w:p>
    <w:p w14:paraId="73B092D6" w14:textId="77777777" w:rsidR="00B5139D" w:rsidRDefault="00B5139D" w:rsidP="00B5139D">
      <w:pPr>
        <w:jc w:val="center"/>
        <w:rPr>
          <w:rFonts w:eastAsiaTheme="minorEastAsia"/>
        </w:rPr>
      </w:pPr>
      <w:r>
        <w:rPr>
          <w:noProof/>
        </w:rPr>
        <w:drawing>
          <wp:inline distT="0" distB="0" distL="0" distR="0" wp14:anchorId="4C507FF3" wp14:editId="47497AE6">
            <wp:extent cx="5943600" cy="4513580"/>
            <wp:effectExtent l="0" t="0" r="0" b="0"/>
            <wp:docPr id="1049292287" name="Picture 2" descr="Image 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preview"/>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4513580"/>
                    </a:xfrm>
                    <a:prstGeom prst="rect">
                      <a:avLst/>
                    </a:prstGeom>
                    <a:noFill/>
                    <a:ln>
                      <a:noFill/>
                    </a:ln>
                  </pic:spPr>
                </pic:pic>
              </a:graphicData>
            </a:graphic>
          </wp:inline>
        </w:drawing>
      </w:r>
    </w:p>
    <w:p w14:paraId="57FE15F3" w14:textId="7DDBF02E" w:rsidR="00B5139D" w:rsidRDefault="00B5139D" w:rsidP="00B5139D">
      <w:pPr>
        <w:jc w:val="center"/>
        <w:rPr>
          <w:rFonts w:eastAsiaTheme="minorEastAsia"/>
        </w:rPr>
      </w:pPr>
      <w:r>
        <w:rPr>
          <w:rFonts w:eastAsiaTheme="minorEastAsia"/>
        </w:rPr>
        <w:t>(Screenshot 1 of the lower joint angle</w:t>
      </w:r>
      <w:r w:rsidR="006F71F3">
        <w:rPr>
          <w:rFonts w:eastAsiaTheme="minorEastAsia"/>
        </w:rPr>
        <w:t xml:space="preserve"> and </w:t>
      </w:r>
      <w:r w:rsidR="00C357A4">
        <w:rPr>
          <w:rFonts w:eastAsiaTheme="minorEastAsia"/>
        </w:rPr>
        <w:t>the entire double U-joint</w:t>
      </w:r>
      <w:r>
        <w:rPr>
          <w:rFonts w:eastAsiaTheme="minorEastAsia"/>
        </w:rPr>
        <w:t>)</w:t>
      </w:r>
    </w:p>
    <w:p w14:paraId="499CEF02" w14:textId="4A9D7C8E" w:rsidR="00B5139D" w:rsidRDefault="00B5139D" w:rsidP="00B5139D">
      <w:r>
        <w:br/>
        <w:t>The current U-joint is double U-joint configuration, however through investigating the joint angles in Solidworks shown in the pictures above and below, the lower U-joint is angled at 32.5 degrees from the centre component axis, whilst the highest U-joint angle is approximately 37.5 degrees.`</w:t>
      </w:r>
      <w:r>
        <w:br/>
        <w:t>As both of the angles are not the same, a constant velocity relation is not present, meaning that the angular velocity on both outer shaft ends are not equal.</w:t>
      </w:r>
      <w:r>
        <w:br/>
        <w:t>This can cause torsional vibrations, which can accelerate wear and tear of the shafts’ bearings and joints. (RegalRexnord, nd</w:t>
      </w:r>
      <w:r w:rsidR="008B261C">
        <w:t>.</w:t>
      </w:r>
      <w:r>
        <w:t>), and the overall efficiency</w:t>
      </w:r>
      <w:r w:rsidR="00485210">
        <w:t xml:space="preserve"> of the </w:t>
      </w:r>
      <w:r w:rsidR="00FB1D91">
        <w:t>steering joint mechanism</w:t>
      </w:r>
      <w:r>
        <w:t xml:space="preserve"> (C.W Spicer, 1915).</w:t>
      </w:r>
    </w:p>
    <w:p w14:paraId="24EDC01B" w14:textId="77777777" w:rsidR="00D67366" w:rsidRDefault="00D67366" w:rsidP="00B5139D"/>
    <w:p w14:paraId="2489F080" w14:textId="77777777" w:rsidR="00B5139D" w:rsidRPr="00506B89" w:rsidRDefault="00B5139D" w:rsidP="00B5139D">
      <w:pPr>
        <w:rPr>
          <w:sz w:val="20"/>
          <w:szCs w:val="20"/>
        </w:rPr>
      </w:pPr>
      <w:r w:rsidRPr="00506B89">
        <w:rPr>
          <w:sz w:val="20"/>
          <w:szCs w:val="20"/>
        </w:rPr>
        <w:t>Figure</w:t>
      </w:r>
    </w:p>
    <w:p w14:paraId="5ADC30FF" w14:textId="269FAF2B" w:rsidR="00B5139D" w:rsidRDefault="00B5139D" w:rsidP="00B5139D">
      <w:pPr>
        <w:jc w:val="center"/>
        <w:rPr>
          <w:rFonts w:eastAsiaTheme="minorEastAsia"/>
        </w:rPr>
      </w:pPr>
      <w:r>
        <w:rPr>
          <w:noProof/>
        </w:rPr>
        <w:drawing>
          <wp:inline distT="0" distB="0" distL="0" distR="0" wp14:anchorId="68FC996D" wp14:editId="3D96DC90">
            <wp:extent cx="5857875" cy="3874583"/>
            <wp:effectExtent l="0" t="0" r="0" b="0"/>
            <wp:docPr id="1154384709" name="Picture 3" descr="Image 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preview"/>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862658" cy="3877746"/>
                    </a:xfrm>
                    <a:prstGeom prst="rect">
                      <a:avLst/>
                    </a:prstGeom>
                    <a:noFill/>
                    <a:ln>
                      <a:noFill/>
                    </a:ln>
                  </pic:spPr>
                </pic:pic>
              </a:graphicData>
            </a:graphic>
          </wp:inline>
        </w:drawing>
      </w:r>
      <w:r>
        <w:br/>
      </w:r>
      <w:r>
        <w:rPr>
          <w:rFonts w:eastAsiaTheme="minorEastAsia"/>
        </w:rPr>
        <w:t xml:space="preserve">(Screenshot </w:t>
      </w:r>
      <w:r w:rsidR="008B261C">
        <w:rPr>
          <w:rFonts w:eastAsiaTheme="minorEastAsia"/>
        </w:rPr>
        <w:t>1</w:t>
      </w:r>
      <w:r>
        <w:rPr>
          <w:rFonts w:eastAsiaTheme="minorEastAsia"/>
        </w:rPr>
        <w:t xml:space="preserve"> of the upper joint angle</w:t>
      </w:r>
      <w:r w:rsidR="008B261C">
        <w:rPr>
          <w:rFonts w:eastAsiaTheme="minorEastAsia"/>
        </w:rPr>
        <w:t xml:space="preserve"> - closeup</w:t>
      </w:r>
      <w:r>
        <w:rPr>
          <w:rFonts w:eastAsiaTheme="minorEastAsia"/>
        </w:rPr>
        <w:t>)</w:t>
      </w:r>
    </w:p>
    <w:p w14:paraId="39F9A037" w14:textId="77777777" w:rsidR="0008238B" w:rsidRDefault="0008238B" w:rsidP="0008238B"/>
    <w:p w14:paraId="5691A57B" w14:textId="77777777" w:rsidR="00CC1704" w:rsidRDefault="00CC1704" w:rsidP="0008238B"/>
    <w:p w14:paraId="357BEE4A" w14:textId="77777777" w:rsidR="00CC1704" w:rsidRDefault="00CC1704" w:rsidP="0008238B"/>
    <w:p w14:paraId="3BBFBFD3" w14:textId="77777777" w:rsidR="00CC1704" w:rsidRDefault="00CC1704" w:rsidP="0008238B"/>
    <w:p w14:paraId="5643C4E8" w14:textId="550BC9B0" w:rsidR="00FE4723" w:rsidRPr="008A7F3A" w:rsidRDefault="00FE4723" w:rsidP="00FE4723">
      <w:r>
        <w:t xml:space="preserve">Due to time constraints and the lack of viability of Solution 1, </w:t>
      </w:r>
      <w:r w:rsidR="00346591">
        <w:t>t</w:t>
      </w:r>
      <w:r>
        <w:t xml:space="preserve">orsion was the only force calculated for the motor shaft and steering column for Solution 1. However, for Solution 2, both torsion and bending stress of the shafts has been hand-calculated and put through finite element analysis (FEA). </w:t>
      </w:r>
    </w:p>
    <w:p w14:paraId="5333B7C2" w14:textId="77777777" w:rsidR="00CC1704" w:rsidRDefault="00CC1704" w:rsidP="0008238B"/>
    <w:p w14:paraId="38842BE8" w14:textId="77777777" w:rsidR="0008238B" w:rsidRDefault="0008238B" w:rsidP="006909F0">
      <w:pPr>
        <w:pStyle w:val="Heading3"/>
      </w:pPr>
      <w:bookmarkStart w:id="88" w:name="_Toc183016915"/>
      <w:r w:rsidRPr="004D3BF0">
        <w:t>Calculation</w:t>
      </w:r>
      <w:r>
        <w:t xml:space="preserve"> – Motor Shaft Torsion – Solution 1</w:t>
      </w:r>
      <w:bookmarkEnd w:id="88"/>
    </w:p>
    <w:p w14:paraId="7769D850" w14:textId="77777777" w:rsidR="00396C94" w:rsidRDefault="00396C94" w:rsidP="00396C94">
      <w:pPr>
        <w:rPr>
          <w:rFonts w:eastAsiaTheme="minorEastAsia"/>
        </w:rPr>
      </w:pPr>
      <w:r>
        <w:rPr>
          <w:rFonts w:eastAsiaTheme="minorEastAsia"/>
        </w:rPr>
        <w:t>Polar moment of inertia of a solid bar, J:</w:t>
      </w:r>
    </w:p>
    <w:p w14:paraId="329C5C8A" w14:textId="77777777" w:rsidR="00396C94" w:rsidRPr="00EF7DA4" w:rsidRDefault="00396C94" w:rsidP="00396C94">
      <w:pPr>
        <w:rPr>
          <w:rFonts w:eastAsiaTheme="minorEastAsia"/>
        </w:rPr>
      </w:pPr>
      <m:oMathPara>
        <m:oMath>
          <m:r>
            <w:rPr>
              <w:rFonts w:ascii="Cambria Math" w:hAnsi="Cambria Math"/>
            </w:rPr>
            <m:t>J=</m:t>
          </m:r>
          <m:f>
            <m:fPr>
              <m:ctrlPr>
                <w:rPr>
                  <w:rFonts w:ascii="Cambria Math" w:hAnsi="Cambria Math"/>
                </w:rPr>
              </m:ctrlPr>
            </m:fPr>
            <m:num>
              <m:r>
                <w:rPr>
                  <w:rFonts w:ascii="Cambria Math" w:hAnsi="Cambria Math"/>
                </w:rPr>
                <m:t>π</m:t>
              </m:r>
            </m:num>
            <m:den>
              <m:r>
                <w:rPr>
                  <w:rFonts w:ascii="Cambria Math" w:hAnsi="Cambria Math"/>
                </w:rPr>
                <m:t>2</m:t>
              </m:r>
            </m:den>
          </m:f>
          <m:sSup>
            <m:sSupPr>
              <m:ctrlPr>
                <w:rPr>
                  <w:rFonts w:ascii="Cambria Math" w:hAnsi="Cambria Math"/>
                  <w:i/>
                </w:rPr>
              </m:ctrlPr>
            </m:sSupPr>
            <m:e>
              <m:r>
                <w:rPr>
                  <w:rFonts w:ascii="Cambria Math" w:hAnsi="Cambria Math"/>
                </w:rPr>
                <m:t>r</m:t>
              </m:r>
            </m:e>
            <m:sup>
              <m:r>
                <w:rPr>
                  <w:rFonts w:ascii="Cambria Math" w:hAnsi="Cambria Math"/>
                </w:rPr>
                <m:t>4</m:t>
              </m:r>
            </m:sup>
          </m:sSup>
        </m:oMath>
      </m:oMathPara>
    </w:p>
    <w:p w14:paraId="3396EE21" w14:textId="77777777" w:rsidR="00396C94" w:rsidRDefault="00396C94" w:rsidP="00396C94">
      <w:pPr>
        <w:jc w:val="center"/>
        <w:rPr>
          <w:rFonts w:eastAsiaTheme="minorEastAsia"/>
        </w:rPr>
      </w:pPr>
      <w:r>
        <w:rPr>
          <w:rFonts w:eastAsiaTheme="minorEastAsia"/>
        </w:rPr>
        <w:t xml:space="preserve">   = </w:t>
      </w:r>
      <m:oMath>
        <m:f>
          <m:fPr>
            <m:ctrlPr>
              <w:rPr>
                <w:rFonts w:ascii="Cambria Math" w:hAnsi="Cambria Math"/>
              </w:rPr>
            </m:ctrlPr>
          </m:fPr>
          <m:num>
            <m:r>
              <w:rPr>
                <w:rFonts w:ascii="Cambria Math" w:hAnsi="Cambria Math"/>
              </w:rPr>
              <m:t>π</m:t>
            </m:r>
          </m:num>
          <m:den>
            <m:r>
              <w:rPr>
                <w:rFonts w:ascii="Cambria Math" w:hAnsi="Cambria Math"/>
              </w:rPr>
              <m:t>32</m:t>
            </m:r>
          </m:den>
        </m:f>
        <m:sSup>
          <m:sSupPr>
            <m:ctrlPr>
              <w:rPr>
                <w:rFonts w:ascii="Cambria Math" w:hAnsi="Cambria Math"/>
                <w:i/>
              </w:rPr>
            </m:ctrlPr>
          </m:sSupPr>
          <m:e>
            <m:r>
              <w:rPr>
                <w:rFonts w:ascii="Cambria Math" w:hAnsi="Cambria Math"/>
              </w:rPr>
              <m:t>D</m:t>
            </m:r>
          </m:e>
          <m:sup>
            <m:r>
              <w:rPr>
                <w:rFonts w:ascii="Cambria Math" w:hAnsi="Cambria Math"/>
              </w:rPr>
              <m:t>4</m:t>
            </m:r>
          </m:sup>
        </m:sSup>
      </m:oMath>
    </w:p>
    <w:p w14:paraId="403A3337" w14:textId="77777777" w:rsidR="00396C94" w:rsidRDefault="00396C94" w:rsidP="00396C94">
      <w:pPr>
        <w:jc w:val="center"/>
        <w:rPr>
          <w:rFonts w:eastAsiaTheme="minorEastAsia"/>
        </w:rPr>
      </w:pPr>
    </w:p>
    <w:p w14:paraId="13CBACE9" w14:textId="77777777" w:rsidR="00396C94" w:rsidRDefault="00396C94" w:rsidP="00396C94">
      <w:pPr>
        <w:rPr>
          <w:rFonts w:eastAsiaTheme="minorEastAsia"/>
        </w:rPr>
      </w:pPr>
      <w:r>
        <w:rPr>
          <w:rFonts w:eastAsiaTheme="minorEastAsia"/>
        </w:rPr>
        <w:t>Using reasonable engineering judgement, 15mm diameter bar has been selected.</w:t>
      </w:r>
    </w:p>
    <w:p w14:paraId="07B517A7" w14:textId="77777777" w:rsidR="00396C94" w:rsidRDefault="00396C94" w:rsidP="00396C94">
      <w:pPr>
        <w:jc w:val="center"/>
        <w:rPr>
          <w:rFonts w:eastAsiaTheme="minorEastAsia"/>
        </w:rPr>
      </w:pPr>
    </w:p>
    <w:p w14:paraId="49590D33" w14:textId="77777777" w:rsidR="00396C94" w:rsidRDefault="00396C94" w:rsidP="00396C94">
      <w:pPr>
        <w:jc w:val="center"/>
        <w:rPr>
          <w:rFonts w:eastAsiaTheme="minorEastAsia"/>
        </w:rPr>
      </w:pPr>
      <m:oMathPara>
        <m:oMath>
          <m:r>
            <w:rPr>
              <w:rFonts w:ascii="Cambria Math" w:hAnsi="Cambria Math"/>
            </w:rPr>
            <m:t>J=</m:t>
          </m:r>
          <m:f>
            <m:fPr>
              <m:ctrlPr>
                <w:rPr>
                  <w:rFonts w:ascii="Cambria Math" w:hAnsi="Cambria Math"/>
                </w:rPr>
              </m:ctrlPr>
            </m:fPr>
            <m:num>
              <m:r>
                <w:rPr>
                  <w:rFonts w:ascii="Cambria Math" w:hAnsi="Cambria Math"/>
                </w:rPr>
                <m:t>π</m:t>
              </m:r>
            </m:num>
            <m:den>
              <m:r>
                <w:rPr>
                  <w:rFonts w:ascii="Cambria Math" w:hAnsi="Cambria Math"/>
                </w:rPr>
                <m:t>32</m:t>
              </m:r>
            </m:den>
          </m:f>
          <m:d>
            <m:dPr>
              <m:ctrlPr>
                <w:rPr>
                  <w:rFonts w:ascii="Cambria Math" w:hAnsi="Cambria Math"/>
                  <w:i/>
                </w:rPr>
              </m:ctrlPr>
            </m:dPr>
            <m:e>
              <m:r>
                <w:rPr>
                  <w:rFonts w:ascii="Cambria Math" w:hAnsi="Cambria Math"/>
                </w:rPr>
                <m:t>0.01</m:t>
              </m:r>
              <m:sSup>
                <m:sSupPr>
                  <m:ctrlPr>
                    <w:rPr>
                      <w:rFonts w:ascii="Cambria Math" w:hAnsi="Cambria Math"/>
                    </w:rPr>
                  </m:ctrlPr>
                </m:sSupPr>
                <m:e>
                  <m:r>
                    <w:rPr>
                      <w:rFonts w:ascii="Cambria Math" w:hAnsi="Cambria Math"/>
                    </w:rPr>
                    <m:t>5</m:t>
                  </m:r>
                </m:e>
                <m:sup>
                  <m:r>
                    <w:rPr>
                      <w:rFonts w:ascii="Cambria Math" w:hAnsi="Cambria Math"/>
                    </w:rPr>
                    <m:t>4</m:t>
                  </m:r>
                </m:sup>
              </m:sSup>
            </m:e>
          </m:d>
          <m:r>
            <w:rPr>
              <w:rFonts w:ascii="Cambria Math" w:hAnsi="Cambria Math"/>
            </w:rPr>
            <m:t>= 4.97×1</m:t>
          </m:r>
          <m:sSup>
            <m:sSupPr>
              <m:ctrlPr>
                <w:rPr>
                  <w:rFonts w:ascii="Cambria Math" w:hAnsi="Cambria Math"/>
                </w:rPr>
              </m:ctrlPr>
            </m:sSupPr>
            <m:e>
              <m:r>
                <w:rPr>
                  <w:rFonts w:ascii="Cambria Math" w:hAnsi="Cambria Math"/>
                </w:rPr>
                <m:t>0</m:t>
              </m:r>
            </m:e>
            <m:sup>
              <m:r>
                <w:rPr>
                  <w:rFonts w:ascii="Cambria Math" w:hAnsi="Cambria Math"/>
                </w:rPr>
                <m:t>-9</m:t>
              </m:r>
            </m:sup>
          </m:sSup>
          <m:r>
            <m:rPr>
              <m:nor/>
            </m:rPr>
            <w:rPr>
              <w:rFonts w:ascii="Arial" w:hAnsi="Arial" w:cs="Arial"/>
            </w:rPr>
            <m:t> </m:t>
          </m:r>
          <m:sSup>
            <m:sSupPr>
              <m:ctrlPr>
                <w:rPr>
                  <w:rFonts w:ascii="Cambria Math" w:hAnsi="Cambria Math"/>
                </w:rPr>
              </m:ctrlPr>
            </m:sSupPr>
            <m:e>
              <m:r>
                <m:rPr>
                  <m:nor/>
                </m:rPr>
                <m:t>m</m:t>
              </m:r>
            </m:e>
            <m:sup>
              <m:r>
                <w:rPr>
                  <w:rFonts w:ascii="Cambria Math" w:hAnsi="Cambria Math"/>
                </w:rPr>
                <m:t>4</m:t>
              </m:r>
            </m:sup>
          </m:sSup>
        </m:oMath>
      </m:oMathPara>
    </w:p>
    <w:p w14:paraId="785C4BD2" w14:textId="77777777" w:rsidR="00396C94" w:rsidRDefault="00396C94" w:rsidP="00396C94">
      <w:pPr>
        <w:jc w:val="center"/>
        <w:rPr>
          <w:rFonts w:eastAsiaTheme="minorEastAsia"/>
        </w:rPr>
      </w:pPr>
    </w:p>
    <w:p w14:paraId="07D59F85" w14:textId="77777777" w:rsidR="00396C94" w:rsidRDefault="00396C94" w:rsidP="00396C94">
      <w:pPr>
        <w:rPr>
          <w:rFonts w:eastAsiaTheme="minorEastAsia"/>
        </w:rPr>
      </w:pPr>
      <w:r>
        <w:rPr>
          <w:rFonts w:eastAsiaTheme="minorEastAsia"/>
        </w:rPr>
        <w:t xml:space="preserve">Shear Stress, </w:t>
      </w:r>
      <w:r w:rsidRPr="002C6307">
        <w:rPr>
          <w:rFonts w:eastAsiaTheme="minorEastAsia"/>
        </w:rPr>
        <w:t>τ</w:t>
      </w:r>
      <w:r>
        <w:rPr>
          <w:rFonts w:eastAsiaTheme="minorEastAsia"/>
        </w:rPr>
        <w:t>:</w:t>
      </w:r>
    </w:p>
    <w:p w14:paraId="295557E8" w14:textId="77777777" w:rsidR="00396C94" w:rsidRDefault="00396C94" w:rsidP="00396C94">
      <w:pPr>
        <w:jc w:val="center"/>
        <w:rPr>
          <w:rFonts w:eastAsiaTheme="minorEastAsia"/>
        </w:rPr>
      </w:pPr>
      <w:r w:rsidRPr="002C6307">
        <w:rPr>
          <w:rFonts w:eastAsiaTheme="minorEastAsia"/>
        </w:rPr>
        <w:t>Τ</w:t>
      </w:r>
      <w:r>
        <w:rPr>
          <w:rFonts w:eastAsiaTheme="minorEastAsia"/>
        </w:rPr>
        <w:t xml:space="preserve"> </w:t>
      </w:r>
      <w:r w:rsidRPr="002C6307">
        <w:rPr>
          <w:rFonts w:eastAsiaTheme="minorEastAsia"/>
        </w:rPr>
        <w:t>=</w:t>
      </w:r>
      <m:oMath>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Tr</m:t>
            </m:r>
            <m:r>
              <w:rPr>
                <w:rFonts w:ascii="Cambria Math" w:eastAsiaTheme="minorEastAsia" w:hAnsi="Cambria Math" w:cs="Arial"/>
              </w:rPr>
              <m:t>​</m:t>
            </m:r>
          </m:num>
          <m:den>
            <m:r>
              <w:rPr>
                <w:rFonts w:ascii="Cambria Math" w:eastAsiaTheme="minorEastAsia" w:hAnsi="Cambria Math"/>
              </w:rPr>
              <m:t>J</m:t>
            </m:r>
          </m:den>
        </m:f>
      </m:oMath>
    </w:p>
    <w:p w14:paraId="68706A10" w14:textId="77777777" w:rsidR="00396C94" w:rsidRDefault="00396C94" w:rsidP="00396C94">
      <w:pPr>
        <w:rPr>
          <w:rFonts w:eastAsiaTheme="minorEastAsia"/>
        </w:rPr>
      </w:pPr>
    </w:p>
    <w:p w14:paraId="3BA1E8B1" w14:textId="77777777" w:rsidR="00396C94" w:rsidRPr="00931568" w:rsidRDefault="00396C94" w:rsidP="00396C94">
      <w:pPr>
        <w:rPr>
          <w:rFonts w:eastAsiaTheme="minorEastAsia"/>
        </w:rPr>
      </w:pPr>
      <w:r>
        <w:rPr>
          <w:rFonts w:eastAsiaTheme="minorEastAsia"/>
        </w:rPr>
        <w:t>Using rated 9nm torque for</w:t>
      </w:r>
      <w:r>
        <w:t xml:space="preserve"> AK80-9 Motor</w:t>
      </w:r>
      <w:r>
        <w:rPr>
          <w:rFonts w:eastAsiaTheme="minorEastAsia"/>
        </w:rPr>
        <w:t>:</w:t>
      </w:r>
    </w:p>
    <w:p w14:paraId="4D6891F6" w14:textId="77777777" w:rsidR="00396C94" w:rsidRDefault="00396C94" w:rsidP="00396C94">
      <w:pPr>
        <w:jc w:val="center"/>
        <w:rPr>
          <w:rFonts w:eastAsiaTheme="minorEastAsia"/>
        </w:rPr>
      </w:pPr>
      <m:oMath>
        <m:r>
          <w:rPr>
            <w:rFonts w:ascii="Cambria Math" w:eastAsiaTheme="minorEastAsia" w:hAnsi="Cambria Math"/>
          </w:rPr>
          <m:t>τ=</m:t>
        </m:r>
        <m:f>
          <m:fPr>
            <m:ctrlPr>
              <w:rPr>
                <w:rFonts w:ascii="Cambria Math" w:eastAsiaTheme="minorEastAsia" w:hAnsi="Cambria Math"/>
              </w:rPr>
            </m:ctrlPr>
          </m:fPr>
          <m:num>
            <m:r>
              <w:rPr>
                <w:rFonts w:ascii="Cambria Math" w:eastAsiaTheme="minorEastAsia" w:hAnsi="Cambria Math"/>
              </w:rPr>
              <m:t>9 ⋅</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0.015</m:t>
                    </m:r>
                  </m:num>
                  <m:den>
                    <m:r>
                      <w:rPr>
                        <w:rFonts w:ascii="Cambria Math" w:eastAsiaTheme="minorEastAsia" w:hAnsi="Cambria Math"/>
                      </w:rPr>
                      <m:t>2</m:t>
                    </m:r>
                  </m:den>
                </m:f>
              </m:e>
            </m:d>
          </m:num>
          <m:den>
            <m:r>
              <w:rPr>
                <w:rFonts w:ascii="Cambria Math" w:hAnsi="Cambria Math"/>
              </w:rPr>
              <m:t xml:space="preserve"> 4.97×1</m:t>
            </m:r>
            <m:sSup>
              <m:sSupPr>
                <m:ctrlPr>
                  <w:rPr>
                    <w:rFonts w:ascii="Cambria Math" w:hAnsi="Cambria Math"/>
                  </w:rPr>
                </m:ctrlPr>
              </m:sSupPr>
              <m:e>
                <m:r>
                  <w:rPr>
                    <w:rFonts w:ascii="Cambria Math" w:hAnsi="Cambria Math"/>
                  </w:rPr>
                  <m:t>0</m:t>
                </m:r>
              </m:e>
              <m:sup>
                <m:r>
                  <w:rPr>
                    <w:rFonts w:ascii="Cambria Math" w:hAnsi="Cambria Math"/>
                  </w:rPr>
                  <m:t>-9</m:t>
                </m:r>
              </m:sup>
            </m:sSup>
            <m:r>
              <m:rPr>
                <m:nor/>
              </m:rPr>
              <w:rPr>
                <w:rFonts w:ascii="Arial" w:hAnsi="Arial" w:cs="Arial"/>
              </w:rPr>
              <m:t> </m:t>
            </m:r>
            <m:sSup>
              <m:sSupPr>
                <m:ctrlPr>
                  <w:rPr>
                    <w:rFonts w:ascii="Cambria Math" w:hAnsi="Cambria Math"/>
                  </w:rPr>
                </m:ctrlPr>
              </m:sSupPr>
              <m:e>
                <m:r>
                  <m:rPr>
                    <m:nor/>
                  </m:rPr>
                  <m:t>m</m:t>
                </m:r>
              </m:e>
              <m:sup>
                <m:r>
                  <w:rPr>
                    <w:rFonts w:ascii="Cambria Math" w:hAnsi="Cambria Math"/>
                  </w:rPr>
                  <m:t>4</m:t>
                </m:r>
              </m:sup>
            </m:sSup>
            <m:r>
              <m:rPr>
                <m:nor/>
              </m:rPr>
              <w:rPr>
                <w:rFonts w:ascii="Arial" w:hAnsi="Arial" w:cs="Arial"/>
              </w:rPr>
              <m:t> </m:t>
            </m:r>
          </m:den>
        </m:f>
        <m:r>
          <w:rPr>
            <w:rFonts w:ascii="Cambria Math" w:eastAsiaTheme="minorEastAsia" w:hAnsi="Cambria Math"/>
          </w:rPr>
          <m:t>≈13.58 ×1</m:t>
        </m:r>
        <m:sSup>
          <m:sSupPr>
            <m:ctrlPr>
              <w:rPr>
                <w:rFonts w:ascii="Cambria Math" w:eastAsiaTheme="minorEastAsia" w:hAnsi="Cambria Math"/>
              </w:rPr>
            </m:ctrlPr>
          </m:sSupPr>
          <m:e>
            <m:r>
              <w:rPr>
                <w:rFonts w:ascii="Cambria Math" w:eastAsiaTheme="minorEastAsia" w:hAnsi="Cambria Math"/>
              </w:rPr>
              <m:t>0</m:t>
            </m:r>
          </m:e>
          <m:sup>
            <m:r>
              <w:rPr>
                <w:rFonts w:ascii="Cambria Math" w:eastAsiaTheme="minorEastAsia" w:hAnsi="Cambria Math"/>
              </w:rPr>
              <m:t>6</m:t>
            </m:r>
          </m:sup>
        </m:sSup>
        <m:r>
          <m:rPr>
            <m:nor/>
          </m:rPr>
          <w:rPr>
            <w:rFonts w:ascii="Arial" w:eastAsiaTheme="minorEastAsia" w:hAnsi="Arial" w:cs="Arial"/>
          </w:rPr>
          <m:t> </m:t>
        </m:r>
        <m:r>
          <m:rPr>
            <m:nor/>
          </m:rPr>
          <w:rPr>
            <w:rFonts w:eastAsiaTheme="minorEastAsia"/>
          </w:rPr>
          <m:t>Pa</m:t>
        </m:r>
      </m:oMath>
      <w:r>
        <w:rPr>
          <w:rFonts w:eastAsiaTheme="minorEastAsia"/>
        </w:rPr>
        <w:t xml:space="preserve"> = 13.58 MPa</w:t>
      </w:r>
    </w:p>
    <w:p w14:paraId="3FB46508" w14:textId="77777777" w:rsidR="00396C94" w:rsidRDefault="00396C94" w:rsidP="00396C94">
      <w:pPr>
        <w:rPr>
          <w:rFonts w:eastAsiaTheme="minorEastAsia"/>
        </w:rPr>
      </w:pPr>
      <w:r>
        <w:rPr>
          <w:rFonts w:eastAsiaTheme="minorEastAsia"/>
        </w:rPr>
        <w:t xml:space="preserve">Using peak 18nm torque </w:t>
      </w:r>
      <w:r>
        <w:t xml:space="preserve">Calculation (Solution 1), with AK80-9 Motor, or rated torque for AK10-9 (Solution 2) </w:t>
      </w:r>
      <w:r>
        <w:rPr>
          <w:rFonts w:eastAsiaTheme="minorEastAsia"/>
        </w:rPr>
        <w:t>:</w:t>
      </w:r>
    </w:p>
    <w:p w14:paraId="0694B582" w14:textId="77777777" w:rsidR="00396C94" w:rsidRDefault="00396C94" w:rsidP="00396C94">
      <w:pPr>
        <w:jc w:val="center"/>
        <w:rPr>
          <w:rFonts w:eastAsiaTheme="minorEastAsia"/>
        </w:rPr>
      </w:pPr>
      <m:oMath>
        <m:r>
          <w:rPr>
            <w:rFonts w:ascii="Cambria Math" w:eastAsiaTheme="minorEastAsia" w:hAnsi="Cambria Math"/>
          </w:rPr>
          <m:t>τ=</m:t>
        </m:r>
        <m:f>
          <m:fPr>
            <m:ctrlPr>
              <w:rPr>
                <w:rFonts w:ascii="Cambria Math" w:eastAsiaTheme="minorEastAsia" w:hAnsi="Cambria Math"/>
              </w:rPr>
            </m:ctrlPr>
          </m:fPr>
          <m:num>
            <m:r>
              <w:rPr>
                <w:rFonts w:ascii="Cambria Math" w:eastAsiaTheme="minorEastAsia" w:hAnsi="Cambria Math"/>
              </w:rPr>
              <m:t>18 ⋅</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0.015</m:t>
                    </m:r>
                  </m:num>
                  <m:den>
                    <m:r>
                      <w:rPr>
                        <w:rFonts w:ascii="Cambria Math" w:eastAsiaTheme="minorEastAsia" w:hAnsi="Cambria Math"/>
                      </w:rPr>
                      <m:t>2</m:t>
                    </m:r>
                  </m:den>
                </m:f>
              </m:e>
            </m:d>
          </m:num>
          <m:den>
            <m:r>
              <w:rPr>
                <w:rFonts w:ascii="Cambria Math" w:hAnsi="Cambria Math"/>
              </w:rPr>
              <m:t xml:space="preserve"> 4.97×1</m:t>
            </m:r>
            <m:sSup>
              <m:sSupPr>
                <m:ctrlPr>
                  <w:rPr>
                    <w:rFonts w:ascii="Cambria Math" w:hAnsi="Cambria Math"/>
                  </w:rPr>
                </m:ctrlPr>
              </m:sSupPr>
              <m:e>
                <m:r>
                  <w:rPr>
                    <w:rFonts w:ascii="Cambria Math" w:hAnsi="Cambria Math"/>
                  </w:rPr>
                  <m:t>0</m:t>
                </m:r>
              </m:e>
              <m:sup>
                <m:r>
                  <w:rPr>
                    <w:rFonts w:ascii="Cambria Math" w:hAnsi="Cambria Math"/>
                  </w:rPr>
                  <m:t>-9</m:t>
                </m:r>
              </m:sup>
            </m:sSup>
            <m:r>
              <m:rPr>
                <m:nor/>
              </m:rPr>
              <w:rPr>
                <w:rFonts w:ascii="Arial" w:hAnsi="Arial" w:cs="Arial"/>
              </w:rPr>
              <m:t> </m:t>
            </m:r>
            <m:sSup>
              <m:sSupPr>
                <m:ctrlPr>
                  <w:rPr>
                    <w:rFonts w:ascii="Cambria Math" w:hAnsi="Cambria Math"/>
                  </w:rPr>
                </m:ctrlPr>
              </m:sSupPr>
              <m:e>
                <m:r>
                  <m:rPr>
                    <m:nor/>
                  </m:rPr>
                  <m:t>m</m:t>
                </m:r>
              </m:e>
              <m:sup>
                <m:r>
                  <w:rPr>
                    <w:rFonts w:ascii="Cambria Math" w:hAnsi="Cambria Math"/>
                  </w:rPr>
                  <m:t>4</m:t>
                </m:r>
              </m:sup>
            </m:sSup>
            <m:r>
              <m:rPr>
                <m:nor/>
              </m:rPr>
              <w:rPr>
                <w:rFonts w:ascii="Arial" w:hAnsi="Arial" w:cs="Arial"/>
              </w:rPr>
              <m:t> </m:t>
            </m:r>
          </m:den>
        </m:f>
        <m:r>
          <w:rPr>
            <w:rFonts w:ascii="Cambria Math" w:eastAsiaTheme="minorEastAsia" w:hAnsi="Cambria Math"/>
          </w:rPr>
          <m:t>≈ 27.16 ×1</m:t>
        </m:r>
        <m:sSup>
          <m:sSupPr>
            <m:ctrlPr>
              <w:rPr>
                <w:rFonts w:ascii="Cambria Math" w:eastAsiaTheme="minorEastAsia" w:hAnsi="Cambria Math"/>
              </w:rPr>
            </m:ctrlPr>
          </m:sSupPr>
          <m:e>
            <m:r>
              <w:rPr>
                <w:rFonts w:ascii="Cambria Math" w:eastAsiaTheme="minorEastAsia" w:hAnsi="Cambria Math"/>
              </w:rPr>
              <m:t>0</m:t>
            </m:r>
          </m:e>
          <m:sup>
            <m:r>
              <w:rPr>
                <w:rFonts w:ascii="Cambria Math" w:eastAsiaTheme="minorEastAsia" w:hAnsi="Cambria Math"/>
              </w:rPr>
              <m:t>6</m:t>
            </m:r>
          </m:sup>
        </m:sSup>
        <m:r>
          <m:rPr>
            <m:nor/>
          </m:rPr>
          <w:rPr>
            <w:rFonts w:ascii="Arial" w:eastAsiaTheme="minorEastAsia" w:hAnsi="Arial" w:cs="Arial"/>
          </w:rPr>
          <m:t> </m:t>
        </m:r>
        <m:r>
          <m:rPr>
            <m:nor/>
          </m:rPr>
          <w:rPr>
            <w:rFonts w:eastAsiaTheme="minorEastAsia"/>
          </w:rPr>
          <m:t>Pa</m:t>
        </m:r>
      </m:oMath>
      <w:r>
        <w:rPr>
          <w:rFonts w:eastAsiaTheme="minorEastAsia"/>
        </w:rPr>
        <w:t xml:space="preserve"> = 27.16 MPa</w:t>
      </w:r>
    </w:p>
    <w:p w14:paraId="1203E84A" w14:textId="77777777" w:rsidR="00396C94" w:rsidRDefault="00396C94" w:rsidP="00396C94">
      <w:pPr>
        <w:jc w:val="center"/>
        <w:rPr>
          <w:rFonts w:eastAsiaTheme="minorEastAsia"/>
        </w:rPr>
      </w:pPr>
    </w:p>
    <w:p w14:paraId="3AF30ADE" w14:textId="77777777" w:rsidR="00396C94" w:rsidRPr="00B7699F" w:rsidRDefault="00396C94" w:rsidP="00396C94">
      <w:r w:rsidRPr="00B7699F">
        <w:t>Allowable shear stress estimate for steel can be given as:</w:t>
      </w:r>
    </w:p>
    <w:p w14:paraId="0B492320" w14:textId="16CE18F4" w:rsidR="00396C94" w:rsidRPr="00396C94" w:rsidRDefault="00396C94" w:rsidP="00396C94">
      <w:pPr>
        <w:jc w:val="center"/>
      </w:pPr>
      <w:r w:rsidRPr="00B7699F">
        <w:t>τallow</w:t>
      </w:r>
      <w:r w:rsidRPr="00B7699F">
        <w:rPr>
          <w:rFonts w:ascii="Arial" w:hAnsi="Arial" w:cs="Arial"/>
        </w:rPr>
        <w:t>​</w:t>
      </w:r>
      <w:r>
        <w:rPr>
          <w:rFonts w:ascii="Arial" w:hAnsi="Arial" w:cs="Arial"/>
        </w:rPr>
        <w:t xml:space="preserve"> </w:t>
      </w:r>
      <w:r w:rsidRPr="00B7699F">
        <w:t>≈ 0.5*ultimate yield stress</w:t>
      </w:r>
    </w:p>
    <w:p w14:paraId="0FD52EE9" w14:textId="77777777" w:rsidR="00396C94" w:rsidRDefault="00396C94" w:rsidP="00396C94">
      <w:pPr>
        <w:rPr>
          <w:rFonts w:eastAsiaTheme="minorEastAsia"/>
        </w:rPr>
      </w:pPr>
      <w:r>
        <w:rPr>
          <w:rFonts w:eastAsiaTheme="minorEastAsia"/>
        </w:rPr>
        <w:t>From a resource for general properties of steel, the yield strength of steel is 350 MPa.</w:t>
      </w:r>
    </w:p>
    <w:p w14:paraId="00756189" w14:textId="77777777" w:rsidR="00396C94" w:rsidRDefault="00396C94" w:rsidP="00396C94">
      <w:pPr>
        <w:jc w:val="center"/>
        <w:rPr>
          <w:rFonts w:eastAsiaTheme="minorEastAsia"/>
        </w:rPr>
      </w:pPr>
      <w:r w:rsidRPr="00372360">
        <w:rPr>
          <w:rFonts w:eastAsiaTheme="minorEastAsia"/>
        </w:rPr>
        <w:t>τallow</w:t>
      </w:r>
      <w:r w:rsidRPr="00372360">
        <w:rPr>
          <w:rFonts w:ascii="Arial" w:eastAsiaTheme="minorEastAsia" w:hAnsi="Arial" w:cs="Arial"/>
        </w:rPr>
        <w:t>​</w:t>
      </w:r>
      <w:r>
        <w:rPr>
          <w:rFonts w:ascii="Arial" w:eastAsiaTheme="minorEastAsia" w:hAnsi="Arial" w:cs="Arial"/>
        </w:rPr>
        <w:t xml:space="preserve"> </w:t>
      </w:r>
      <w:r w:rsidRPr="00372360">
        <w:rPr>
          <w:rFonts w:eastAsiaTheme="minorEastAsia"/>
        </w:rPr>
        <w:t>≈</w:t>
      </w:r>
      <w:r>
        <w:rPr>
          <w:rFonts w:eastAsiaTheme="minorEastAsia"/>
        </w:rPr>
        <w:t xml:space="preserve"> 0.5*350  = 175 MPa</w:t>
      </w:r>
    </w:p>
    <w:p w14:paraId="322B83C9" w14:textId="77777777" w:rsidR="00396C94" w:rsidRPr="001919BF" w:rsidRDefault="00396C94" w:rsidP="00396C94">
      <w:pPr>
        <w:rPr>
          <w:rFonts w:eastAsiaTheme="minorEastAsia"/>
        </w:rPr>
      </w:pPr>
      <w:r w:rsidRPr="007D3B90">
        <w:rPr>
          <w:rFonts w:eastAsiaTheme="minorEastAsia"/>
        </w:rPr>
        <w:t xml:space="preserve">Since the allowable shear stress is 175 MPa, which is </w:t>
      </w:r>
      <w:r>
        <w:rPr>
          <w:rFonts w:eastAsiaTheme="minorEastAsia"/>
        </w:rPr>
        <w:t>12.89</w:t>
      </w:r>
      <w:r w:rsidRPr="007D3B90">
        <w:rPr>
          <w:rFonts w:eastAsiaTheme="minorEastAsia"/>
        </w:rPr>
        <w:t xml:space="preserve"> times higher than the theoretical shear stress of </w:t>
      </w:r>
      <w:r>
        <w:rPr>
          <w:rFonts w:eastAsiaTheme="minorEastAsia"/>
        </w:rPr>
        <w:t xml:space="preserve">13.58 </w:t>
      </w:r>
      <w:r w:rsidRPr="007D3B90">
        <w:rPr>
          <w:rFonts w:eastAsiaTheme="minorEastAsia"/>
        </w:rPr>
        <w:t xml:space="preserve">MPa in the shaft, the shaft can safely support a torque of </w:t>
      </w:r>
      <w:r>
        <w:rPr>
          <w:rFonts w:eastAsiaTheme="minorEastAsia"/>
        </w:rPr>
        <w:t>9nm</w:t>
      </w:r>
      <w:r w:rsidRPr="007D3B90">
        <w:rPr>
          <w:rFonts w:eastAsiaTheme="minorEastAsia"/>
        </w:rPr>
        <w:t xml:space="preserve">. </w:t>
      </w:r>
      <w:r>
        <w:rPr>
          <w:rFonts w:eastAsiaTheme="minorEastAsia"/>
        </w:rPr>
        <w:t>With 18nm, since 175 MPa is 6.44 times greater than 27.16 MPa, the shaft can also safely support the peak torque of 18nm.</w:t>
      </w:r>
    </w:p>
    <w:p w14:paraId="08B3DE75" w14:textId="77777777" w:rsidR="00396C94" w:rsidRPr="00396C94" w:rsidRDefault="00396C94" w:rsidP="00396C94">
      <w:pPr>
        <w:rPr>
          <w:rFonts w:hint="eastAsia"/>
        </w:rPr>
      </w:pPr>
    </w:p>
    <w:p w14:paraId="3DB7F286" w14:textId="223C0A43" w:rsidR="00F77458" w:rsidRPr="00F77458" w:rsidRDefault="00D26287" w:rsidP="00353FD8">
      <w:pPr>
        <w:pStyle w:val="Heading3"/>
        <w:rPr>
          <w:rFonts w:hint="eastAsia"/>
        </w:rPr>
      </w:pPr>
      <w:bookmarkStart w:id="89" w:name="_Toc183016916"/>
      <w:r w:rsidRPr="004D3BF0">
        <w:t>Calculation</w:t>
      </w:r>
      <w:r>
        <w:t xml:space="preserve"> – Hollow Steering Shaft Torsion – Solution 1</w:t>
      </w:r>
      <w:bookmarkEnd w:id="89"/>
    </w:p>
    <w:p w14:paraId="44354733" w14:textId="30F0EFC0" w:rsidR="00353FD8" w:rsidRDefault="00353FD8" w:rsidP="00353FD8">
      <w:pPr>
        <w:rPr>
          <w:rFonts w:eastAsiaTheme="minorEastAsia"/>
        </w:rPr>
      </w:pPr>
      <w:r>
        <w:rPr>
          <w:rFonts w:eastAsiaTheme="minorEastAsia"/>
        </w:rPr>
        <w:t xml:space="preserve">The shaft’s outer diameter is 15mm of the ’22 CAD model, however for the selected larger pulley for the steering shaft, part-named  P72-8MGT-30, the minimum required shaft diameter/bore size for the 2517 taper locking bushing is be used as a pulley-to-shaft hub connection available to purchase in the Australian market (as of writing), is 16mm. </w:t>
      </w:r>
      <w:r>
        <w:rPr>
          <w:rFonts w:eastAsiaTheme="minorEastAsia"/>
        </w:rPr>
        <w:br/>
      </w:r>
      <w:r w:rsidR="00782C48">
        <w:rPr>
          <w:rFonts w:eastAsiaTheme="minorEastAsia"/>
        </w:rPr>
        <w:t>Nevertheless, a</w:t>
      </w:r>
      <w:r>
        <w:rPr>
          <w:rFonts w:eastAsiaTheme="minorEastAsia"/>
        </w:rPr>
        <w:t>nalysing the current 15mm outer diameter, 10mm inner diameter of the main section for of the steering shaft:</w:t>
      </w:r>
    </w:p>
    <w:p w14:paraId="4AF94E76" w14:textId="77777777" w:rsidR="00353FD8" w:rsidRDefault="00353FD8" w:rsidP="00353FD8">
      <w:r>
        <w:t>Since the main shaft is hollow, the polar moment J for a hollow circular shaft must be used:</w:t>
      </w:r>
    </w:p>
    <w:p w14:paraId="5943E406" w14:textId="77777777" w:rsidR="00353FD8" w:rsidRDefault="00353FD8" w:rsidP="00353FD8"/>
    <w:p w14:paraId="0052E8D3" w14:textId="131252C9" w:rsidR="00353FD8" w:rsidRDefault="00353FD8" w:rsidP="00353FD8">
      <w:pPr>
        <w:jc w:val="center"/>
      </w:pPr>
      <w:r w:rsidRPr="002E1D19">
        <w:rPr>
          <w:noProof/>
        </w:rPr>
        <w:drawing>
          <wp:inline distT="0" distB="0" distL="0" distR="0" wp14:anchorId="754C036A" wp14:editId="3FE729C7">
            <wp:extent cx="1411520" cy="954156"/>
            <wp:effectExtent l="0" t="0" r="0" b="0"/>
            <wp:docPr id="1593705051" name="Picture 1" descr="A mathematical equation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705051" name="Picture 1" descr="A mathematical equation with numbers and symbols&#10;&#10;Description automatically generated"/>
                    <pic:cNvPicPr/>
                  </pic:nvPicPr>
                  <pic:blipFill>
                    <a:blip r:embed="rId34"/>
                    <a:stretch>
                      <a:fillRect/>
                    </a:stretch>
                  </pic:blipFill>
                  <pic:spPr>
                    <a:xfrm>
                      <a:off x="0" y="0"/>
                      <a:ext cx="1413552" cy="955530"/>
                    </a:xfrm>
                    <a:prstGeom prst="rect">
                      <a:avLst/>
                    </a:prstGeom>
                  </pic:spPr>
                </pic:pic>
              </a:graphicData>
            </a:graphic>
          </wp:inline>
        </w:drawing>
      </w:r>
    </w:p>
    <w:p w14:paraId="07BA93D6" w14:textId="40FE92C1" w:rsidR="00353FD8" w:rsidRPr="002C6307" w:rsidRDefault="00353FD8" w:rsidP="00353FD8">
      <w:pPr>
        <w:jc w:val="center"/>
        <w:rPr>
          <w:rFonts w:eastAsiaTheme="minorEastAsia"/>
        </w:rPr>
      </w:pPr>
      <m:oMathPara>
        <m:oMath>
          <m:r>
            <w:rPr>
              <w:rFonts w:ascii="Cambria Math" w:hAnsi="Cambria Math"/>
            </w:rPr>
            <m:t>J=</m:t>
          </m:r>
          <m:f>
            <m:fPr>
              <m:ctrlPr>
                <w:rPr>
                  <w:rFonts w:ascii="Cambria Math" w:hAnsi="Cambria Math"/>
                </w:rPr>
              </m:ctrlPr>
            </m:fPr>
            <m:num>
              <m:r>
                <w:rPr>
                  <w:rFonts w:ascii="Cambria Math" w:hAnsi="Cambria Math"/>
                </w:rPr>
                <m:t>π</m:t>
              </m:r>
            </m:num>
            <m:den>
              <m:r>
                <w:rPr>
                  <w:rFonts w:ascii="Cambria Math" w:hAnsi="Cambria Math"/>
                </w:rPr>
                <m:t>32</m:t>
              </m:r>
            </m:den>
          </m:f>
          <m:d>
            <m:dPr>
              <m:ctrlPr>
                <w:rPr>
                  <w:rFonts w:ascii="Cambria Math" w:hAnsi="Cambria Math"/>
                  <w:i/>
                </w:rPr>
              </m:ctrlPr>
            </m:dPr>
            <m:e>
              <m:r>
                <w:rPr>
                  <w:rFonts w:ascii="Cambria Math" w:hAnsi="Cambria Math"/>
                </w:rPr>
                <m:t>0.01</m:t>
              </m:r>
              <m:sSup>
                <m:sSupPr>
                  <m:ctrlPr>
                    <w:rPr>
                      <w:rFonts w:ascii="Cambria Math" w:hAnsi="Cambria Math"/>
                    </w:rPr>
                  </m:ctrlPr>
                </m:sSupPr>
                <m:e>
                  <m:r>
                    <w:rPr>
                      <w:rFonts w:ascii="Cambria Math" w:hAnsi="Cambria Math"/>
                    </w:rPr>
                    <m:t>5</m:t>
                  </m:r>
                </m:e>
                <m:sup>
                  <m:r>
                    <w:rPr>
                      <w:rFonts w:ascii="Cambria Math" w:hAnsi="Cambria Math"/>
                    </w:rPr>
                    <m:t>4</m:t>
                  </m:r>
                </m:sup>
              </m:sSup>
              <m:r>
                <w:rPr>
                  <w:rFonts w:ascii="Cambria Math" w:hAnsi="Cambria Math"/>
                </w:rPr>
                <m:t>-0.0</m:t>
              </m:r>
              <m:sSup>
                <m:sSupPr>
                  <m:ctrlPr>
                    <w:rPr>
                      <w:rFonts w:ascii="Cambria Math" w:hAnsi="Cambria Math"/>
                    </w:rPr>
                  </m:ctrlPr>
                </m:sSupPr>
                <m:e>
                  <m:r>
                    <w:rPr>
                      <w:rFonts w:ascii="Cambria Math" w:hAnsi="Cambria Math"/>
                    </w:rPr>
                    <m:t>1</m:t>
                  </m:r>
                </m:e>
                <m:sup>
                  <m:r>
                    <w:rPr>
                      <w:rFonts w:ascii="Cambria Math" w:hAnsi="Cambria Math"/>
                    </w:rPr>
                    <m:t>4</m:t>
                  </m:r>
                </m:sup>
              </m:sSup>
            </m:e>
          </m:d>
          <m:r>
            <w:rPr>
              <w:rFonts w:ascii="Cambria Math" w:hAnsi="Cambria Math"/>
            </w:rPr>
            <m:t>= 3.99×1</m:t>
          </m:r>
          <m:sSup>
            <m:sSupPr>
              <m:ctrlPr>
                <w:rPr>
                  <w:rFonts w:ascii="Cambria Math" w:hAnsi="Cambria Math"/>
                </w:rPr>
              </m:ctrlPr>
            </m:sSupPr>
            <m:e>
              <m:r>
                <w:rPr>
                  <w:rFonts w:ascii="Cambria Math" w:hAnsi="Cambria Math"/>
                </w:rPr>
                <m:t>0</m:t>
              </m:r>
            </m:e>
            <m:sup>
              <m:r>
                <w:rPr>
                  <w:rFonts w:ascii="Cambria Math" w:hAnsi="Cambria Math"/>
                </w:rPr>
                <m:t>-9</m:t>
              </m:r>
            </m:sup>
          </m:sSup>
          <m:r>
            <m:rPr>
              <m:nor/>
            </m:rPr>
            <w:rPr>
              <w:rFonts w:ascii="Arial" w:hAnsi="Arial" w:cs="Arial"/>
            </w:rPr>
            <m:t> </m:t>
          </m:r>
          <m:sSup>
            <m:sSupPr>
              <m:ctrlPr>
                <w:rPr>
                  <w:rFonts w:ascii="Cambria Math" w:hAnsi="Cambria Math"/>
                </w:rPr>
              </m:ctrlPr>
            </m:sSupPr>
            <m:e>
              <m:r>
                <m:rPr>
                  <m:nor/>
                </m:rPr>
                <m:t>m</m:t>
              </m:r>
            </m:e>
            <m:sup>
              <m:r>
                <w:rPr>
                  <w:rFonts w:ascii="Cambria Math" w:hAnsi="Cambria Math"/>
                </w:rPr>
                <m:t>4</m:t>
              </m:r>
            </m:sup>
          </m:sSup>
        </m:oMath>
      </m:oMathPara>
    </w:p>
    <w:p w14:paraId="1BC64087" w14:textId="77777777" w:rsidR="00353FD8" w:rsidRDefault="00353FD8" w:rsidP="00353FD8">
      <w:pPr>
        <w:rPr>
          <w:rFonts w:eastAsiaTheme="minorEastAsia"/>
        </w:rPr>
      </w:pPr>
      <w:r>
        <w:rPr>
          <w:rFonts w:eastAsiaTheme="minorEastAsia"/>
        </w:rPr>
        <w:t xml:space="preserve">Shear Stress, </w:t>
      </w:r>
      <w:r w:rsidRPr="002C6307">
        <w:rPr>
          <w:rFonts w:eastAsiaTheme="minorEastAsia"/>
        </w:rPr>
        <w:t>τ</w:t>
      </w:r>
      <w:r>
        <w:rPr>
          <w:rFonts w:eastAsiaTheme="minorEastAsia"/>
        </w:rPr>
        <w:t>:</w:t>
      </w:r>
    </w:p>
    <w:p w14:paraId="1FA63D59" w14:textId="77777777" w:rsidR="00353FD8" w:rsidRDefault="00353FD8" w:rsidP="00353FD8">
      <w:pPr>
        <w:jc w:val="center"/>
        <w:rPr>
          <w:rFonts w:eastAsiaTheme="minorEastAsia"/>
        </w:rPr>
      </w:pPr>
      <w:r w:rsidRPr="002C6307">
        <w:rPr>
          <w:rFonts w:eastAsiaTheme="minorEastAsia"/>
        </w:rPr>
        <w:t>Τ</w:t>
      </w:r>
      <w:r>
        <w:rPr>
          <w:rFonts w:eastAsiaTheme="minorEastAsia"/>
        </w:rPr>
        <w:t xml:space="preserve"> </w:t>
      </w:r>
      <w:r w:rsidRPr="002C6307">
        <w:rPr>
          <w:rFonts w:eastAsiaTheme="minorEastAsia"/>
        </w:rPr>
        <w:t>=</w:t>
      </w:r>
      <m:oMath>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Tr</m:t>
            </m:r>
            <m:r>
              <w:rPr>
                <w:rFonts w:ascii="Cambria Math" w:eastAsiaTheme="minorEastAsia" w:hAnsi="Cambria Math" w:cs="Arial"/>
              </w:rPr>
              <m:t>​</m:t>
            </m:r>
          </m:num>
          <m:den>
            <m:r>
              <w:rPr>
                <w:rFonts w:ascii="Cambria Math" w:eastAsiaTheme="minorEastAsia" w:hAnsi="Cambria Math"/>
              </w:rPr>
              <m:t>J</m:t>
            </m:r>
          </m:den>
        </m:f>
      </m:oMath>
    </w:p>
    <w:p w14:paraId="478C4068" w14:textId="77777777" w:rsidR="00353FD8" w:rsidRDefault="00353FD8" w:rsidP="00353FD8">
      <w:pPr>
        <w:rPr>
          <w:rFonts w:eastAsiaTheme="minorEastAsia"/>
        </w:rPr>
      </w:pPr>
      <w:r>
        <w:rPr>
          <w:rFonts w:eastAsiaTheme="minorEastAsia"/>
        </w:rPr>
        <w:t>where T is the applied torque, r is the distance from the centre to the stressed surface.</w:t>
      </w:r>
    </w:p>
    <w:p w14:paraId="6A8FB965" w14:textId="77777777" w:rsidR="00353FD8" w:rsidRPr="004D0729" w:rsidRDefault="00353FD8" w:rsidP="00353FD8">
      <w:pPr>
        <w:rPr>
          <w:rFonts w:eastAsiaTheme="minorEastAsia"/>
          <w:b/>
          <w:bCs/>
        </w:rPr>
      </w:pPr>
    </w:p>
    <w:p w14:paraId="26C85785" w14:textId="77777777" w:rsidR="00353FD8" w:rsidRPr="004D0729" w:rsidRDefault="00353FD8" w:rsidP="00353FD8">
      <w:pPr>
        <w:rPr>
          <w:rFonts w:eastAsiaTheme="minorEastAsia"/>
          <w:b/>
          <w:bCs/>
        </w:rPr>
      </w:pPr>
      <w:r w:rsidRPr="004D0729">
        <w:rPr>
          <w:rFonts w:eastAsiaTheme="minorEastAsia"/>
          <w:b/>
          <w:bCs/>
        </w:rPr>
        <w:t>Autonomous condition: Torque applied to shaft via motor – 9nm rated torque:</w:t>
      </w:r>
    </w:p>
    <w:p w14:paraId="6ED25E82" w14:textId="77777777" w:rsidR="00353FD8" w:rsidRDefault="00353FD8" w:rsidP="00353FD8">
      <w:pPr>
        <w:rPr>
          <w:rFonts w:eastAsiaTheme="minorEastAsia"/>
        </w:rPr>
      </w:pPr>
      <w:r>
        <w:rPr>
          <w:rFonts w:eastAsiaTheme="minorEastAsia"/>
        </w:rPr>
        <w:t>Using gear ratio of 2.86, the rated torque at the motor is 9nm, the torque at the driven is:</w:t>
      </w:r>
    </w:p>
    <w:p w14:paraId="17808F39" w14:textId="77777777" w:rsidR="00353FD8" w:rsidRDefault="00353FD8" w:rsidP="00353FD8">
      <w:pPr>
        <w:rPr>
          <w:rFonts w:eastAsiaTheme="minorEastAsia"/>
        </w:rPr>
      </w:pPr>
      <w:r>
        <w:rPr>
          <w:rFonts w:eastAsiaTheme="minorEastAsia"/>
        </w:rPr>
        <w:t>9nm x 2.86 = 25.74Nm.</w:t>
      </w:r>
    </w:p>
    <w:p w14:paraId="3A034A0F" w14:textId="77777777" w:rsidR="00353FD8" w:rsidRDefault="00353FD8" w:rsidP="00353FD8">
      <w:pPr>
        <w:rPr>
          <w:rFonts w:eastAsiaTheme="minorEastAsia"/>
        </w:rPr>
      </w:pPr>
      <w:r>
        <w:rPr>
          <w:rFonts w:eastAsiaTheme="minorEastAsia"/>
        </w:rPr>
        <w:t xml:space="preserve">Shear Stress, </w:t>
      </w:r>
      <w:r w:rsidRPr="002C6307">
        <w:rPr>
          <w:rFonts w:eastAsiaTheme="minorEastAsia"/>
        </w:rPr>
        <w:t>τ</w:t>
      </w:r>
      <w:r>
        <w:rPr>
          <w:rFonts w:eastAsiaTheme="minorEastAsia"/>
        </w:rPr>
        <w:t>:</w:t>
      </w:r>
    </w:p>
    <w:p w14:paraId="2B3CFED0" w14:textId="0150D6A0" w:rsidR="00353FD8" w:rsidRDefault="00353FD8" w:rsidP="00353FD8">
      <w:pPr>
        <w:jc w:val="center"/>
        <w:rPr>
          <w:rFonts w:eastAsiaTheme="minorEastAsia"/>
        </w:rPr>
      </w:pPr>
      <m:oMath>
        <m:r>
          <w:rPr>
            <w:rFonts w:ascii="Cambria Math" w:eastAsiaTheme="minorEastAsia" w:hAnsi="Cambria Math"/>
          </w:rPr>
          <m:t>τ=</m:t>
        </m:r>
        <m:f>
          <m:fPr>
            <m:ctrlPr>
              <w:rPr>
                <w:rFonts w:ascii="Cambria Math" w:eastAsiaTheme="minorEastAsia" w:hAnsi="Cambria Math"/>
              </w:rPr>
            </m:ctrlPr>
          </m:fPr>
          <m:num>
            <m:r>
              <w:rPr>
                <w:rFonts w:ascii="Cambria Math" w:eastAsiaTheme="minorEastAsia" w:hAnsi="Cambria Math"/>
              </w:rPr>
              <m:t>25.74⋅</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0.015</m:t>
                    </m:r>
                  </m:num>
                  <m:den>
                    <m:r>
                      <w:rPr>
                        <w:rFonts w:ascii="Cambria Math" w:eastAsiaTheme="minorEastAsia" w:hAnsi="Cambria Math"/>
                      </w:rPr>
                      <m:t>2</m:t>
                    </m:r>
                  </m:den>
                </m:f>
              </m:e>
            </m:d>
          </m:num>
          <m:den>
            <m:r>
              <w:rPr>
                <w:rFonts w:ascii="Cambria Math" w:hAnsi="Cambria Math"/>
              </w:rPr>
              <m:t>3.99×1</m:t>
            </m:r>
            <m:sSup>
              <m:sSupPr>
                <m:ctrlPr>
                  <w:rPr>
                    <w:rFonts w:ascii="Cambria Math" w:hAnsi="Cambria Math"/>
                  </w:rPr>
                </m:ctrlPr>
              </m:sSupPr>
              <m:e>
                <m:r>
                  <w:rPr>
                    <w:rFonts w:ascii="Cambria Math" w:hAnsi="Cambria Math"/>
                  </w:rPr>
                  <m:t>0</m:t>
                </m:r>
              </m:e>
              <m:sup>
                <m:r>
                  <w:rPr>
                    <w:rFonts w:ascii="Cambria Math" w:hAnsi="Cambria Math"/>
                  </w:rPr>
                  <m:t>-9</m:t>
                </m:r>
              </m:sup>
            </m:sSup>
          </m:den>
        </m:f>
        <m:r>
          <w:rPr>
            <w:rFonts w:ascii="Cambria Math" w:eastAsiaTheme="minorEastAsia" w:hAnsi="Cambria Math"/>
          </w:rPr>
          <m:t>≈</m:t>
        </m:r>
      </m:oMath>
      <w:r>
        <w:rPr>
          <w:rFonts w:eastAsiaTheme="minorEastAsia"/>
        </w:rPr>
        <w:t xml:space="preserve"> 48.40 MPa</w:t>
      </w:r>
    </w:p>
    <w:p w14:paraId="5E08317A" w14:textId="77777777" w:rsidR="00353FD8" w:rsidRDefault="00353FD8" w:rsidP="00353FD8">
      <w:pPr>
        <w:jc w:val="center"/>
        <w:rPr>
          <w:rFonts w:eastAsiaTheme="minorEastAsia"/>
        </w:rPr>
      </w:pPr>
    </w:p>
    <w:p w14:paraId="7B5EECD5" w14:textId="77777777" w:rsidR="00353FD8" w:rsidRDefault="00353FD8" w:rsidP="00353FD8">
      <w:pPr>
        <w:rPr>
          <w:rFonts w:eastAsiaTheme="minorEastAsia"/>
          <w:b/>
          <w:bCs/>
        </w:rPr>
      </w:pPr>
      <w:r w:rsidRPr="00EF513B">
        <w:rPr>
          <w:rFonts w:eastAsiaTheme="minorEastAsia"/>
          <w:b/>
          <w:bCs/>
        </w:rPr>
        <w:t xml:space="preserve">Autonomous condition: Torque applied to shaft via motor – </w:t>
      </w:r>
      <w:r>
        <w:rPr>
          <w:rFonts w:eastAsiaTheme="minorEastAsia"/>
          <w:b/>
          <w:bCs/>
        </w:rPr>
        <w:t>18</w:t>
      </w:r>
      <w:r w:rsidRPr="00EF513B">
        <w:rPr>
          <w:rFonts w:eastAsiaTheme="minorEastAsia"/>
          <w:b/>
          <w:bCs/>
        </w:rPr>
        <w:t xml:space="preserve">nm </w:t>
      </w:r>
      <w:r>
        <w:rPr>
          <w:rFonts w:eastAsiaTheme="minorEastAsia"/>
          <w:b/>
          <w:bCs/>
        </w:rPr>
        <w:t>peak AK80-9</w:t>
      </w:r>
      <w:r w:rsidRPr="00EF513B">
        <w:rPr>
          <w:rFonts w:eastAsiaTheme="minorEastAsia"/>
          <w:b/>
          <w:bCs/>
        </w:rPr>
        <w:t xml:space="preserve"> torque:</w:t>
      </w:r>
    </w:p>
    <w:p w14:paraId="03B0AD94" w14:textId="77777777" w:rsidR="00353FD8" w:rsidRDefault="00353FD8" w:rsidP="00353FD8">
      <w:pPr>
        <w:rPr>
          <w:rFonts w:eastAsiaTheme="minorEastAsia"/>
        </w:rPr>
      </w:pPr>
      <w:r>
        <w:rPr>
          <w:rFonts w:eastAsiaTheme="minorEastAsia"/>
        </w:rPr>
        <w:t>Using gear ratio of 2.86, the rated torque at the motor is 18nm, the torque at the driven is:</w:t>
      </w:r>
    </w:p>
    <w:p w14:paraId="2BFFC688" w14:textId="77777777" w:rsidR="00353FD8" w:rsidRDefault="00353FD8" w:rsidP="00353FD8">
      <w:pPr>
        <w:rPr>
          <w:rFonts w:eastAsiaTheme="minorEastAsia"/>
        </w:rPr>
      </w:pPr>
      <w:r>
        <w:rPr>
          <w:rFonts w:eastAsiaTheme="minorEastAsia"/>
        </w:rPr>
        <w:t>18nm x 2.86 = 51.48Nm</w:t>
      </w:r>
    </w:p>
    <w:p w14:paraId="0E7018FD" w14:textId="77777777" w:rsidR="00353FD8" w:rsidRDefault="00353FD8" w:rsidP="00353FD8">
      <w:pPr>
        <w:rPr>
          <w:rFonts w:eastAsiaTheme="minorEastAsia"/>
        </w:rPr>
      </w:pPr>
      <w:r>
        <w:rPr>
          <w:rFonts w:eastAsiaTheme="minorEastAsia"/>
        </w:rPr>
        <w:t xml:space="preserve">Shear Stress, </w:t>
      </w:r>
      <w:r w:rsidRPr="002C6307">
        <w:rPr>
          <w:rFonts w:eastAsiaTheme="minorEastAsia"/>
        </w:rPr>
        <w:t>τ</w:t>
      </w:r>
      <w:r>
        <w:rPr>
          <w:rFonts w:eastAsiaTheme="minorEastAsia"/>
        </w:rPr>
        <w:t>:</w:t>
      </w:r>
    </w:p>
    <w:p w14:paraId="7D7B639E" w14:textId="77777777" w:rsidR="00353FD8" w:rsidRPr="00C6236D" w:rsidRDefault="00353FD8" w:rsidP="00353FD8">
      <w:pPr>
        <w:rPr>
          <w:rFonts w:eastAsiaTheme="minorEastAsia"/>
        </w:rPr>
      </w:pPr>
    </w:p>
    <w:p w14:paraId="01A9B012" w14:textId="154669CE" w:rsidR="00353FD8" w:rsidRDefault="00353FD8" w:rsidP="00353FD8">
      <w:pPr>
        <w:jc w:val="center"/>
        <w:rPr>
          <w:rFonts w:eastAsiaTheme="minorEastAsia"/>
        </w:rPr>
      </w:pPr>
      <m:oMath>
        <m:r>
          <w:rPr>
            <w:rFonts w:ascii="Cambria Math" w:eastAsiaTheme="minorEastAsia" w:hAnsi="Cambria Math"/>
          </w:rPr>
          <m:t>τ=</m:t>
        </m:r>
        <m:f>
          <m:fPr>
            <m:ctrlPr>
              <w:rPr>
                <w:rFonts w:ascii="Cambria Math" w:eastAsiaTheme="minorEastAsia" w:hAnsi="Cambria Math"/>
              </w:rPr>
            </m:ctrlPr>
          </m:fPr>
          <m:num>
            <m:r>
              <w:rPr>
                <w:rFonts w:ascii="Cambria Math" w:eastAsiaTheme="minorEastAsia" w:hAnsi="Cambria Math"/>
              </w:rPr>
              <m:t>51.48⋅</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0.01</m:t>
                    </m:r>
                  </m:num>
                  <m:den>
                    <m:r>
                      <w:rPr>
                        <w:rFonts w:ascii="Cambria Math" w:eastAsiaTheme="minorEastAsia" w:hAnsi="Cambria Math"/>
                      </w:rPr>
                      <m:t>2</m:t>
                    </m:r>
                  </m:den>
                </m:f>
              </m:e>
            </m:d>
          </m:num>
          <m:den>
            <m:r>
              <w:rPr>
                <w:rFonts w:ascii="Cambria Math" w:hAnsi="Cambria Math"/>
              </w:rPr>
              <m:t>3.99×1</m:t>
            </m:r>
            <m:sSup>
              <m:sSupPr>
                <m:ctrlPr>
                  <w:rPr>
                    <w:rFonts w:ascii="Cambria Math" w:hAnsi="Cambria Math"/>
                  </w:rPr>
                </m:ctrlPr>
              </m:sSupPr>
              <m:e>
                <m:r>
                  <w:rPr>
                    <w:rFonts w:ascii="Cambria Math" w:hAnsi="Cambria Math"/>
                  </w:rPr>
                  <m:t>0</m:t>
                </m:r>
              </m:e>
              <m:sup>
                <m:r>
                  <w:rPr>
                    <w:rFonts w:ascii="Cambria Math" w:hAnsi="Cambria Math"/>
                  </w:rPr>
                  <m:t>-9</m:t>
                </m:r>
              </m:sup>
            </m:sSup>
          </m:den>
        </m:f>
        <m:r>
          <w:rPr>
            <w:rFonts w:ascii="Cambria Math" w:eastAsiaTheme="minorEastAsia" w:hAnsi="Cambria Math"/>
          </w:rPr>
          <m:t>≈</m:t>
        </m:r>
      </m:oMath>
      <w:r>
        <w:rPr>
          <w:rFonts w:eastAsiaTheme="minorEastAsia"/>
        </w:rPr>
        <w:t xml:space="preserve"> 96.77 MPa</w:t>
      </w:r>
    </w:p>
    <w:p w14:paraId="65D445D4" w14:textId="77777777" w:rsidR="00353FD8" w:rsidRPr="008B6438" w:rsidRDefault="00353FD8" w:rsidP="00353FD8">
      <w:pPr>
        <w:rPr>
          <w:rFonts w:eastAsiaTheme="minorEastAsia"/>
          <w:b/>
          <w:bCs/>
        </w:rPr>
      </w:pPr>
      <w:r w:rsidRPr="00C6236D">
        <w:rPr>
          <w:rFonts w:eastAsiaTheme="minorEastAsia"/>
          <w:b/>
          <w:bCs/>
        </w:rPr>
        <w:t>Manual drive condition: Torque applied to shaft via steering wheel:</w:t>
      </w:r>
    </w:p>
    <w:p w14:paraId="1B87C510" w14:textId="4955C7B9" w:rsidR="00353FD8" w:rsidRDefault="00353FD8" w:rsidP="00353FD8">
      <w:pPr>
        <w:rPr>
          <w:rFonts w:eastAsiaTheme="minorEastAsia"/>
        </w:rPr>
      </w:pPr>
      <w:r w:rsidRPr="00C6236D">
        <w:rPr>
          <w:rFonts w:eastAsiaTheme="minorEastAsia"/>
        </w:rPr>
        <w:t>Using</w:t>
      </w:r>
      <w:r>
        <w:rPr>
          <w:rFonts w:eastAsiaTheme="minorEastAsia"/>
        </w:rPr>
        <w:t xml:space="preserve"> 25nm from FOS of 16.6nm steering torque.</w:t>
      </w:r>
      <w:r w:rsidRPr="001D617A">
        <w:rPr>
          <w:rFonts w:eastAsiaTheme="minorEastAsia"/>
        </w:rPr>
        <w:t xml:space="preserve"> </w:t>
      </w:r>
      <w:r>
        <w:rPr>
          <w:rFonts w:eastAsiaTheme="minorEastAsia"/>
        </w:rPr>
        <w:t xml:space="preserve">Due to vector quantity, the torques are not additive. </w:t>
      </w:r>
      <w:r w:rsidRPr="008D73F4">
        <w:rPr>
          <w:rFonts w:eastAsiaTheme="minorEastAsia"/>
        </w:rPr>
        <w:t>When equal and opposite torques of 25 Nm are applied at both ends of the shaft, it results in a constant torque of 25 Nm on the shaft.</w:t>
      </w:r>
    </w:p>
    <w:p w14:paraId="429FBD18" w14:textId="77777777" w:rsidR="00353FD8" w:rsidRDefault="00353FD8" w:rsidP="00353FD8">
      <w:pPr>
        <w:rPr>
          <w:rFonts w:eastAsiaTheme="minorEastAsia"/>
        </w:rPr>
      </w:pPr>
      <w:r>
        <w:rPr>
          <w:rFonts w:eastAsiaTheme="minorEastAsia"/>
        </w:rPr>
        <w:t xml:space="preserve">Shear Stress, </w:t>
      </w:r>
      <w:r w:rsidRPr="002C6307">
        <w:rPr>
          <w:rFonts w:eastAsiaTheme="minorEastAsia"/>
        </w:rPr>
        <w:t>τ</w:t>
      </w:r>
      <w:r>
        <w:rPr>
          <w:rFonts w:eastAsiaTheme="minorEastAsia"/>
        </w:rPr>
        <w:t>:</w:t>
      </w:r>
    </w:p>
    <w:p w14:paraId="05262A19" w14:textId="7ADBD8E9" w:rsidR="00353FD8" w:rsidRDefault="00353FD8" w:rsidP="00353FD8">
      <w:pPr>
        <w:jc w:val="center"/>
        <w:rPr>
          <w:rFonts w:eastAsiaTheme="minorEastAsia"/>
        </w:rPr>
      </w:pPr>
      <m:oMath>
        <m:r>
          <w:rPr>
            <w:rFonts w:ascii="Cambria Math" w:eastAsiaTheme="minorEastAsia" w:hAnsi="Cambria Math"/>
          </w:rPr>
          <m:t>τ=</m:t>
        </m:r>
        <m:f>
          <m:fPr>
            <m:ctrlPr>
              <w:rPr>
                <w:rFonts w:ascii="Cambria Math" w:eastAsiaTheme="minorEastAsia" w:hAnsi="Cambria Math"/>
              </w:rPr>
            </m:ctrlPr>
          </m:fPr>
          <m:num>
            <m:r>
              <w:rPr>
                <w:rFonts w:ascii="Cambria Math" w:eastAsiaTheme="minorEastAsia" w:hAnsi="Cambria Math"/>
              </w:rPr>
              <m:t>25⋅</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0.015</m:t>
                    </m:r>
                  </m:num>
                  <m:den>
                    <m:r>
                      <w:rPr>
                        <w:rFonts w:ascii="Cambria Math" w:eastAsiaTheme="minorEastAsia" w:hAnsi="Cambria Math"/>
                      </w:rPr>
                      <m:t>2</m:t>
                    </m:r>
                  </m:den>
                </m:f>
              </m:e>
            </m:d>
          </m:num>
          <m:den>
            <m:r>
              <w:rPr>
                <w:rFonts w:ascii="Cambria Math" w:hAnsi="Cambria Math"/>
              </w:rPr>
              <m:t>3.99×1</m:t>
            </m:r>
            <m:sSup>
              <m:sSupPr>
                <m:ctrlPr>
                  <w:rPr>
                    <w:rFonts w:ascii="Cambria Math" w:hAnsi="Cambria Math"/>
                  </w:rPr>
                </m:ctrlPr>
              </m:sSupPr>
              <m:e>
                <m:r>
                  <w:rPr>
                    <w:rFonts w:ascii="Cambria Math" w:hAnsi="Cambria Math"/>
                  </w:rPr>
                  <m:t>0</m:t>
                </m:r>
              </m:e>
              <m:sup>
                <m:r>
                  <w:rPr>
                    <w:rFonts w:ascii="Cambria Math" w:hAnsi="Cambria Math"/>
                  </w:rPr>
                  <m:t>-9</m:t>
                </m:r>
              </m:sup>
            </m:sSup>
          </m:den>
        </m:f>
        <m:r>
          <w:rPr>
            <w:rFonts w:ascii="Cambria Math" w:eastAsiaTheme="minorEastAsia" w:hAnsi="Cambria Math"/>
          </w:rPr>
          <m:t>≈</m:t>
        </m:r>
      </m:oMath>
      <w:r>
        <w:rPr>
          <w:rFonts w:eastAsiaTheme="minorEastAsia"/>
        </w:rPr>
        <w:t xml:space="preserve"> 46.99 MPa</w:t>
      </w:r>
    </w:p>
    <w:p w14:paraId="2429B589" w14:textId="77777777" w:rsidR="00353FD8" w:rsidRPr="00B7699F" w:rsidRDefault="00353FD8" w:rsidP="00353FD8">
      <w:r w:rsidRPr="00B7699F">
        <w:t>Allowable shear stress estimate for steel can be given as:</w:t>
      </w:r>
    </w:p>
    <w:p w14:paraId="6F2601F0" w14:textId="77777777" w:rsidR="00353FD8" w:rsidRPr="006D6F1D" w:rsidRDefault="00353FD8" w:rsidP="00353FD8">
      <w:pPr>
        <w:jc w:val="center"/>
      </w:pPr>
      <w:r w:rsidRPr="00B7699F">
        <w:t>τallow</w:t>
      </w:r>
      <w:r w:rsidRPr="00B7699F">
        <w:rPr>
          <w:rFonts w:ascii="Arial" w:hAnsi="Arial" w:cs="Arial"/>
        </w:rPr>
        <w:t>​</w:t>
      </w:r>
      <w:r>
        <w:rPr>
          <w:rFonts w:ascii="Arial" w:hAnsi="Arial" w:cs="Arial"/>
        </w:rPr>
        <w:t xml:space="preserve"> </w:t>
      </w:r>
      <w:r w:rsidRPr="00B7699F">
        <w:t>≈ 0.5*ultimate yield stress</w:t>
      </w:r>
    </w:p>
    <w:p w14:paraId="202544BB" w14:textId="77777777" w:rsidR="00353FD8" w:rsidRDefault="00353FD8" w:rsidP="00353FD8">
      <w:pPr>
        <w:rPr>
          <w:rFonts w:eastAsiaTheme="minorEastAsia"/>
        </w:rPr>
      </w:pPr>
      <w:r>
        <w:rPr>
          <w:rFonts w:eastAsiaTheme="minorEastAsia"/>
        </w:rPr>
        <w:t>From a resource for general properties of steel, the yield strength of steel is 350 MPa.</w:t>
      </w:r>
    </w:p>
    <w:p w14:paraId="50CA8D2E" w14:textId="77777777" w:rsidR="00353FD8" w:rsidRDefault="00353FD8" w:rsidP="00353FD8">
      <w:pPr>
        <w:jc w:val="center"/>
        <w:rPr>
          <w:rFonts w:eastAsiaTheme="minorEastAsia"/>
        </w:rPr>
      </w:pPr>
      <w:r w:rsidRPr="00372360">
        <w:rPr>
          <w:rFonts w:eastAsiaTheme="minorEastAsia"/>
        </w:rPr>
        <w:t>τallow</w:t>
      </w:r>
      <w:r w:rsidRPr="00372360">
        <w:rPr>
          <w:rFonts w:ascii="Arial" w:eastAsiaTheme="minorEastAsia" w:hAnsi="Arial" w:cs="Arial"/>
        </w:rPr>
        <w:t>​</w:t>
      </w:r>
      <w:r>
        <w:rPr>
          <w:rFonts w:ascii="Arial" w:eastAsiaTheme="minorEastAsia" w:hAnsi="Arial" w:cs="Arial"/>
        </w:rPr>
        <w:t xml:space="preserve"> </w:t>
      </w:r>
      <w:r w:rsidRPr="00372360">
        <w:rPr>
          <w:rFonts w:eastAsiaTheme="minorEastAsia"/>
        </w:rPr>
        <w:t>≈</w:t>
      </w:r>
      <w:r>
        <w:rPr>
          <w:rFonts w:eastAsiaTheme="minorEastAsia"/>
        </w:rPr>
        <w:t xml:space="preserve"> 0.5*350  = 175 MPa</w:t>
      </w:r>
    </w:p>
    <w:p w14:paraId="0596EFFC" w14:textId="77777777" w:rsidR="00353FD8" w:rsidRPr="004D0729" w:rsidRDefault="00353FD8" w:rsidP="00353FD8">
      <w:pPr>
        <w:rPr>
          <w:rFonts w:eastAsiaTheme="minorEastAsia"/>
          <w:b/>
          <w:bCs/>
        </w:rPr>
      </w:pPr>
      <w:r w:rsidRPr="004D0729">
        <w:rPr>
          <w:rFonts w:eastAsiaTheme="minorEastAsia"/>
          <w:b/>
          <w:bCs/>
        </w:rPr>
        <w:t>Autonomous condition: Torque applied to shaft via motor – 9nm rated torque:</w:t>
      </w:r>
    </w:p>
    <w:p w14:paraId="66AB21F2" w14:textId="77777777" w:rsidR="00EB4095" w:rsidRDefault="00EB4095" w:rsidP="00EB4095">
      <w:pPr>
        <w:rPr>
          <w:rFonts w:eastAsiaTheme="minorEastAsia"/>
        </w:rPr>
      </w:pPr>
      <w:r w:rsidRPr="007D3B90">
        <w:rPr>
          <w:rFonts w:eastAsiaTheme="minorEastAsia"/>
        </w:rPr>
        <w:t xml:space="preserve">Since the </w:t>
      </w:r>
      <w:r>
        <w:rPr>
          <w:rFonts w:eastAsiaTheme="minorEastAsia"/>
        </w:rPr>
        <w:t xml:space="preserve">yield strength </w:t>
      </w:r>
      <w:r w:rsidRPr="007D3B90">
        <w:rPr>
          <w:rFonts w:eastAsiaTheme="minorEastAsia"/>
        </w:rPr>
        <w:t xml:space="preserve">is </w:t>
      </w:r>
      <w:r>
        <w:rPr>
          <w:rFonts w:eastAsiaTheme="minorEastAsia"/>
        </w:rPr>
        <w:t>350</w:t>
      </w:r>
      <w:r w:rsidRPr="007D3B90">
        <w:rPr>
          <w:rFonts w:eastAsiaTheme="minorEastAsia"/>
        </w:rPr>
        <w:t xml:space="preserve"> MPa, which is </w:t>
      </w:r>
      <w:r>
        <w:rPr>
          <w:rFonts w:eastAsiaTheme="minorEastAsia"/>
        </w:rPr>
        <w:t>over 7</w:t>
      </w:r>
      <w:r w:rsidRPr="007D3B90">
        <w:rPr>
          <w:rFonts w:eastAsiaTheme="minorEastAsia"/>
        </w:rPr>
        <w:t xml:space="preserve"> times higher than the theoretical shear stress of </w:t>
      </w:r>
      <w:r>
        <w:rPr>
          <w:rFonts w:eastAsiaTheme="minorEastAsia"/>
        </w:rPr>
        <w:t xml:space="preserve">48.40 </w:t>
      </w:r>
      <w:r w:rsidRPr="007D3B90">
        <w:rPr>
          <w:rFonts w:eastAsiaTheme="minorEastAsia"/>
        </w:rPr>
        <w:t xml:space="preserve">MPa in the shaft, the shaft can safely support a torque of </w:t>
      </w:r>
      <w:r>
        <w:rPr>
          <w:rFonts w:eastAsiaTheme="minorEastAsia"/>
        </w:rPr>
        <w:t>9</w:t>
      </w:r>
      <w:r w:rsidRPr="007D3B90">
        <w:rPr>
          <w:rFonts w:eastAsiaTheme="minorEastAsia"/>
        </w:rPr>
        <w:t xml:space="preserve"> Nm.</w:t>
      </w:r>
    </w:p>
    <w:p w14:paraId="1F8B3CA0" w14:textId="77777777" w:rsidR="00353FD8" w:rsidRDefault="00353FD8" w:rsidP="00353FD8">
      <w:pPr>
        <w:rPr>
          <w:rFonts w:eastAsiaTheme="minorEastAsia"/>
        </w:rPr>
      </w:pPr>
    </w:p>
    <w:p w14:paraId="3BA194E0" w14:textId="77777777" w:rsidR="00353FD8" w:rsidRDefault="00353FD8" w:rsidP="00353FD8">
      <w:pPr>
        <w:rPr>
          <w:rFonts w:eastAsiaTheme="minorEastAsia"/>
          <w:b/>
          <w:bCs/>
        </w:rPr>
      </w:pPr>
      <w:r w:rsidRPr="00EF513B">
        <w:rPr>
          <w:rFonts w:eastAsiaTheme="minorEastAsia"/>
          <w:b/>
          <w:bCs/>
        </w:rPr>
        <w:t xml:space="preserve">Autonomous condition: Torque applied to shaft via motor – </w:t>
      </w:r>
      <w:r>
        <w:rPr>
          <w:rFonts w:eastAsiaTheme="minorEastAsia"/>
          <w:b/>
          <w:bCs/>
        </w:rPr>
        <w:t>18</w:t>
      </w:r>
      <w:r w:rsidRPr="00EF513B">
        <w:rPr>
          <w:rFonts w:eastAsiaTheme="minorEastAsia"/>
          <w:b/>
          <w:bCs/>
        </w:rPr>
        <w:t>nm rated torque:</w:t>
      </w:r>
    </w:p>
    <w:p w14:paraId="10DCA418" w14:textId="77777777" w:rsidR="00596AE4" w:rsidRPr="00C3340F" w:rsidRDefault="00596AE4" w:rsidP="00596AE4">
      <w:pPr>
        <w:spacing w:line="259" w:lineRule="auto"/>
        <w:rPr>
          <w:rFonts w:eastAsiaTheme="minorEastAsia"/>
        </w:rPr>
      </w:pPr>
      <w:r w:rsidRPr="00C3340F">
        <w:rPr>
          <w:rFonts w:eastAsiaTheme="minorEastAsia"/>
        </w:rPr>
        <w:t xml:space="preserve">Given that the yield strength is 350 MPa, which is more than </w:t>
      </w:r>
      <w:r>
        <w:rPr>
          <w:rFonts w:eastAsiaTheme="minorEastAsia"/>
        </w:rPr>
        <w:t>3.5 times</w:t>
      </w:r>
      <w:r w:rsidRPr="00C3340F">
        <w:rPr>
          <w:rFonts w:eastAsiaTheme="minorEastAsia"/>
        </w:rPr>
        <w:t xml:space="preserve"> the theoretical shear stress of </w:t>
      </w:r>
      <w:r>
        <w:rPr>
          <w:rFonts w:eastAsiaTheme="minorEastAsia"/>
        </w:rPr>
        <w:t xml:space="preserve">96.77 </w:t>
      </w:r>
      <w:r w:rsidRPr="00C3340F">
        <w:rPr>
          <w:rFonts w:eastAsiaTheme="minorEastAsia"/>
        </w:rPr>
        <w:t xml:space="preserve">MPa in the shaft, it can safely withstand a torque of </w:t>
      </w:r>
      <w:r>
        <w:rPr>
          <w:rFonts w:eastAsiaTheme="minorEastAsia"/>
        </w:rPr>
        <w:t>18</w:t>
      </w:r>
      <w:r w:rsidRPr="00C3340F">
        <w:rPr>
          <w:rFonts w:eastAsiaTheme="minorEastAsia"/>
        </w:rPr>
        <w:t xml:space="preserve"> Nm.</w:t>
      </w:r>
    </w:p>
    <w:p w14:paraId="666848FD" w14:textId="77777777" w:rsidR="00353FD8" w:rsidRDefault="00353FD8" w:rsidP="00353FD8">
      <w:pPr>
        <w:rPr>
          <w:rFonts w:eastAsiaTheme="minorEastAsia"/>
        </w:rPr>
      </w:pPr>
    </w:p>
    <w:p w14:paraId="49C4F56A" w14:textId="77777777" w:rsidR="00353FD8" w:rsidRDefault="00353FD8" w:rsidP="00353FD8">
      <w:pPr>
        <w:rPr>
          <w:rFonts w:eastAsiaTheme="minorEastAsia"/>
          <w:b/>
          <w:bCs/>
        </w:rPr>
      </w:pPr>
      <w:r w:rsidRPr="00C6236D">
        <w:rPr>
          <w:rFonts w:eastAsiaTheme="minorEastAsia"/>
          <w:b/>
          <w:bCs/>
        </w:rPr>
        <w:t>Manual drive condition: Torque applied to shaft via steering wheel:</w:t>
      </w:r>
    </w:p>
    <w:p w14:paraId="5FA0438A" w14:textId="77777777" w:rsidR="00633C6A" w:rsidRPr="00C3340F" w:rsidRDefault="00633C6A" w:rsidP="00633C6A">
      <w:pPr>
        <w:spacing w:line="259" w:lineRule="auto"/>
        <w:rPr>
          <w:rFonts w:eastAsiaTheme="minorEastAsia"/>
        </w:rPr>
      </w:pPr>
      <w:r w:rsidRPr="00C3340F">
        <w:rPr>
          <w:rFonts w:eastAsiaTheme="minorEastAsia"/>
        </w:rPr>
        <w:t xml:space="preserve">Given that the yield strength is 350 MPa, which is more than </w:t>
      </w:r>
      <w:r>
        <w:rPr>
          <w:rFonts w:eastAsiaTheme="minorEastAsia"/>
        </w:rPr>
        <w:t>3.5 times</w:t>
      </w:r>
      <w:r w:rsidRPr="00C3340F">
        <w:rPr>
          <w:rFonts w:eastAsiaTheme="minorEastAsia"/>
        </w:rPr>
        <w:t xml:space="preserve"> the theoretical shear stress of </w:t>
      </w:r>
      <w:r>
        <w:rPr>
          <w:rFonts w:eastAsiaTheme="minorEastAsia"/>
        </w:rPr>
        <w:t xml:space="preserve">96.77 </w:t>
      </w:r>
      <w:r w:rsidRPr="00C3340F">
        <w:rPr>
          <w:rFonts w:eastAsiaTheme="minorEastAsia"/>
        </w:rPr>
        <w:t xml:space="preserve">MPa in the shaft, it can safely withstand a torque of </w:t>
      </w:r>
      <w:r>
        <w:rPr>
          <w:rFonts w:eastAsiaTheme="minorEastAsia"/>
        </w:rPr>
        <w:t>18</w:t>
      </w:r>
      <w:r w:rsidRPr="00C3340F">
        <w:rPr>
          <w:rFonts w:eastAsiaTheme="minorEastAsia"/>
        </w:rPr>
        <w:t xml:space="preserve"> Nm.</w:t>
      </w:r>
    </w:p>
    <w:p w14:paraId="5939C285" w14:textId="77777777" w:rsidR="00353FD8" w:rsidRPr="006D6F1D" w:rsidRDefault="00353FD8" w:rsidP="00353FD8">
      <w:pPr>
        <w:rPr>
          <w:b/>
          <w:bCs/>
        </w:rPr>
      </w:pPr>
      <w:r w:rsidRPr="004D3BF0">
        <w:rPr>
          <w:b/>
          <w:bCs/>
        </w:rPr>
        <w:t>Calculation</w:t>
      </w:r>
      <w:r>
        <w:rPr>
          <w:b/>
          <w:bCs/>
        </w:rPr>
        <w:t xml:space="preserve"> – Steering Column Shaft Torsion</w:t>
      </w:r>
      <w:r w:rsidRPr="004D3BF0">
        <w:rPr>
          <w:b/>
          <w:bCs/>
        </w:rPr>
        <w:t>:</w:t>
      </w:r>
    </w:p>
    <w:p w14:paraId="17E84083" w14:textId="77777777" w:rsidR="00353FD8" w:rsidRDefault="00353FD8" w:rsidP="00353FD8">
      <w:pPr>
        <w:rPr>
          <w:rFonts w:eastAsiaTheme="minorEastAsia"/>
        </w:rPr>
      </w:pPr>
      <w:r>
        <w:rPr>
          <w:rFonts w:eastAsiaTheme="minorEastAsia"/>
        </w:rPr>
        <w:t>Polar moment of inertia of a solid bar, J:</w:t>
      </w:r>
    </w:p>
    <w:p w14:paraId="6FA6DE3E" w14:textId="0699A1B4" w:rsidR="00353FD8" w:rsidRPr="00EF7DA4" w:rsidRDefault="00353FD8" w:rsidP="00353FD8">
      <w:pPr>
        <w:rPr>
          <w:rFonts w:eastAsiaTheme="minorEastAsia"/>
        </w:rPr>
      </w:pPr>
      <m:oMathPara>
        <m:oMath>
          <m:r>
            <w:rPr>
              <w:rFonts w:ascii="Cambria Math" w:hAnsi="Cambria Math"/>
            </w:rPr>
            <m:t>J=</m:t>
          </m:r>
          <m:f>
            <m:fPr>
              <m:ctrlPr>
                <w:rPr>
                  <w:rFonts w:ascii="Cambria Math" w:hAnsi="Cambria Math"/>
                </w:rPr>
              </m:ctrlPr>
            </m:fPr>
            <m:num>
              <m:r>
                <w:rPr>
                  <w:rFonts w:ascii="Cambria Math" w:hAnsi="Cambria Math"/>
                </w:rPr>
                <m:t>π</m:t>
              </m:r>
            </m:num>
            <m:den>
              <m:r>
                <w:rPr>
                  <w:rFonts w:ascii="Cambria Math" w:hAnsi="Cambria Math"/>
                </w:rPr>
                <m:t>2</m:t>
              </m:r>
            </m:den>
          </m:f>
          <m:sSup>
            <m:sSupPr>
              <m:ctrlPr>
                <w:rPr>
                  <w:rFonts w:ascii="Cambria Math" w:hAnsi="Cambria Math"/>
                  <w:i/>
                </w:rPr>
              </m:ctrlPr>
            </m:sSupPr>
            <m:e>
              <m:r>
                <w:rPr>
                  <w:rFonts w:ascii="Cambria Math" w:hAnsi="Cambria Math"/>
                </w:rPr>
                <m:t>r</m:t>
              </m:r>
            </m:e>
            <m:sup>
              <m:r>
                <w:rPr>
                  <w:rFonts w:ascii="Cambria Math" w:hAnsi="Cambria Math"/>
                </w:rPr>
                <m:t>4</m:t>
              </m:r>
            </m:sup>
          </m:sSup>
        </m:oMath>
      </m:oMathPara>
    </w:p>
    <w:p w14:paraId="43FF8D0C" w14:textId="164F947A" w:rsidR="00353FD8" w:rsidRDefault="00353FD8" w:rsidP="00353FD8">
      <w:pPr>
        <w:jc w:val="center"/>
        <w:rPr>
          <w:rFonts w:eastAsiaTheme="minorEastAsia"/>
        </w:rPr>
      </w:pPr>
      <w:r>
        <w:rPr>
          <w:rFonts w:eastAsiaTheme="minorEastAsia"/>
        </w:rPr>
        <w:t xml:space="preserve">   = </w:t>
      </w:r>
      <m:oMath>
        <m:f>
          <m:fPr>
            <m:ctrlPr>
              <w:rPr>
                <w:rFonts w:ascii="Cambria Math" w:hAnsi="Cambria Math"/>
              </w:rPr>
            </m:ctrlPr>
          </m:fPr>
          <m:num>
            <m:r>
              <w:rPr>
                <w:rFonts w:ascii="Cambria Math" w:hAnsi="Cambria Math"/>
              </w:rPr>
              <m:t>π</m:t>
            </m:r>
          </m:num>
          <m:den>
            <m:r>
              <w:rPr>
                <w:rFonts w:ascii="Cambria Math" w:hAnsi="Cambria Math"/>
              </w:rPr>
              <m:t>32</m:t>
            </m:r>
          </m:den>
        </m:f>
        <m:sSup>
          <m:sSupPr>
            <m:ctrlPr>
              <w:rPr>
                <w:rFonts w:ascii="Cambria Math" w:hAnsi="Cambria Math"/>
                <w:i/>
              </w:rPr>
            </m:ctrlPr>
          </m:sSupPr>
          <m:e>
            <m:r>
              <w:rPr>
                <w:rFonts w:ascii="Cambria Math" w:hAnsi="Cambria Math"/>
              </w:rPr>
              <m:t>D</m:t>
            </m:r>
          </m:e>
          <m:sup>
            <m:r>
              <w:rPr>
                <w:rFonts w:ascii="Cambria Math" w:hAnsi="Cambria Math"/>
              </w:rPr>
              <m:t>4</m:t>
            </m:r>
          </m:sup>
        </m:sSup>
      </m:oMath>
    </w:p>
    <w:p w14:paraId="5DFAD254" w14:textId="77777777" w:rsidR="00353FD8" w:rsidRDefault="00353FD8" w:rsidP="00353FD8">
      <w:pPr>
        <w:jc w:val="center"/>
        <w:rPr>
          <w:rFonts w:eastAsiaTheme="minorEastAsia"/>
        </w:rPr>
      </w:pPr>
    </w:p>
    <w:p w14:paraId="3DD2ECB0" w14:textId="77777777" w:rsidR="00353FD8" w:rsidRPr="001A655C" w:rsidRDefault="00353FD8" w:rsidP="00353FD8">
      <w:pPr>
        <w:rPr>
          <w:rFonts w:eastAsiaTheme="minorEastAsia"/>
        </w:rPr>
      </w:pPr>
      <w:r>
        <w:rPr>
          <w:rFonts w:eastAsiaTheme="minorEastAsia"/>
        </w:rPr>
        <w:t>Using 15mm Shaft</w:t>
      </w:r>
    </w:p>
    <w:p w14:paraId="5FCEE1EB" w14:textId="77777777" w:rsidR="00353FD8" w:rsidRPr="002C6307" w:rsidRDefault="00353FD8" w:rsidP="00353FD8">
      <w:pPr>
        <w:jc w:val="center"/>
        <w:rPr>
          <w:rFonts w:eastAsiaTheme="minorEastAsia"/>
        </w:rPr>
      </w:pPr>
      <m:oMathPara>
        <m:oMath>
          <m:r>
            <w:rPr>
              <w:rFonts w:ascii="Cambria Math" w:hAnsi="Cambria Math"/>
            </w:rPr>
            <m:t>J=</m:t>
          </m:r>
          <m:f>
            <m:fPr>
              <m:ctrlPr>
                <w:rPr>
                  <w:rFonts w:ascii="Cambria Math" w:hAnsi="Cambria Math"/>
                </w:rPr>
              </m:ctrlPr>
            </m:fPr>
            <m:num>
              <m:r>
                <w:rPr>
                  <w:rFonts w:ascii="Cambria Math" w:hAnsi="Cambria Math"/>
                </w:rPr>
                <m:t>π</m:t>
              </m:r>
            </m:num>
            <m:den>
              <m:r>
                <w:rPr>
                  <w:rFonts w:ascii="Cambria Math" w:hAnsi="Cambria Math"/>
                </w:rPr>
                <m:t>32</m:t>
              </m:r>
            </m:den>
          </m:f>
          <m:d>
            <m:dPr>
              <m:ctrlPr>
                <w:rPr>
                  <w:rFonts w:ascii="Cambria Math" w:hAnsi="Cambria Math"/>
                  <w:i/>
                </w:rPr>
              </m:ctrlPr>
            </m:dPr>
            <m:e>
              <m:r>
                <w:rPr>
                  <w:rFonts w:ascii="Cambria Math" w:hAnsi="Cambria Math"/>
                </w:rPr>
                <m:t>0.01</m:t>
              </m:r>
              <m:sSup>
                <m:sSupPr>
                  <m:ctrlPr>
                    <w:rPr>
                      <w:rFonts w:ascii="Cambria Math" w:hAnsi="Cambria Math"/>
                    </w:rPr>
                  </m:ctrlPr>
                </m:sSupPr>
                <m:e>
                  <m:r>
                    <w:rPr>
                      <w:rFonts w:ascii="Cambria Math" w:hAnsi="Cambria Math"/>
                    </w:rPr>
                    <m:t>5</m:t>
                  </m:r>
                </m:e>
                <m:sup>
                  <m:r>
                    <w:rPr>
                      <w:rFonts w:ascii="Cambria Math" w:hAnsi="Cambria Math"/>
                    </w:rPr>
                    <m:t>4</m:t>
                  </m:r>
                </m:sup>
              </m:sSup>
            </m:e>
          </m:d>
          <m:r>
            <w:rPr>
              <w:rFonts w:ascii="Cambria Math" w:hAnsi="Cambria Math"/>
            </w:rPr>
            <m:t>= 4.97×1</m:t>
          </m:r>
          <m:sSup>
            <m:sSupPr>
              <m:ctrlPr>
                <w:rPr>
                  <w:rFonts w:ascii="Cambria Math" w:hAnsi="Cambria Math"/>
                </w:rPr>
              </m:ctrlPr>
            </m:sSupPr>
            <m:e>
              <m:r>
                <w:rPr>
                  <w:rFonts w:ascii="Cambria Math" w:hAnsi="Cambria Math"/>
                </w:rPr>
                <m:t>0</m:t>
              </m:r>
            </m:e>
            <m:sup>
              <m:r>
                <w:rPr>
                  <w:rFonts w:ascii="Cambria Math" w:hAnsi="Cambria Math"/>
                </w:rPr>
                <m:t>-9</m:t>
              </m:r>
            </m:sup>
          </m:sSup>
          <m:r>
            <m:rPr>
              <m:nor/>
            </m:rPr>
            <w:rPr>
              <w:rFonts w:ascii="Arial" w:hAnsi="Arial" w:cs="Arial"/>
            </w:rPr>
            <m:t> </m:t>
          </m:r>
          <m:sSup>
            <m:sSupPr>
              <m:ctrlPr>
                <w:rPr>
                  <w:rFonts w:ascii="Cambria Math" w:hAnsi="Cambria Math"/>
                </w:rPr>
              </m:ctrlPr>
            </m:sSupPr>
            <m:e>
              <m:r>
                <m:rPr>
                  <m:nor/>
                </m:rPr>
                <m:t>m</m:t>
              </m:r>
            </m:e>
            <m:sup>
              <m:r>
                <w:rPr>
                  <w:rFonts w:ascii="Cambria Math" w:hAnsi="Cambria Math"/>
                </w:rPr>
                <m:t>4</m:t>
              </m:r>
            </m:sup>
          </m:sSup>
        </m:oMath>
      </m:oMathPara>
    </w:p>
    <w:p w14:paraId="1EBDE73D" w14:textId="77777777" w:rsidR="00353FD8" w:rsidRDefault="00353FD8" w:rsidP="00353FD8">
      <w:pPr>
        <w:rPr>
          <w:rFonts w:eastAsiaTheme="minorEastAsia"/>
        </w:rPr>
      </w:pPr>
    </w:p>
    <w:p w14:paraId="765CD417" w14:textId="77777777" w:rsidR="00353FD8" w:rsidRDefault="00353FD8" w:rsidP="00353FD8">
      <w:pPr>
        <w:rPr>
          <w:rFonts w:eastAsiaTheme="minorEastAsia"/>
        </w:rPr>
      </w:pPr>
      <w:r>
        <w:rPr>
          <w:rFonts w:eastAsiaTheme="minorEastAsia"/>
        </w:rPr>
        <w:t xml:space="preserve">Shear Stress </w:t>
      </w:r>
      <w:r w:rsidRPr="002C6307">
        <w:rPr>
          <w:rFonts w:eastAsiaTheme="minorEastAsia"/>
        </w:rPr>
        <w:t>τ</w:t>
      </w:r>
      <w:r>
        <w:rPr>
          <w:rFonts w:eastAsiaTheme="minorEastAsia"/>
        </w:rPr>
        <w:t>:</w:t>
      </w:r>
    </w:p>
    <w:p w14:paraId="62417AC1" w14:textId="77777777" w:rsidR="00353FD8" w:rsidRDefault="00353FD8" w:rsidP="00353FD8">
      <w:pPr>
        <w:jc w:val="center"/>
        <w:rPr>
          <w:rFonts w:eastAsiaTheme="minorEastAsia"/>
        </w:rPr>
      </w:pPr>
      <w:r w:rsidRPr="002C6307">
        <w:rPr>
          <w:rFonts w:eastAsiaTheme="minorEastAsia"/>
        </w:rPr>
        <w:t>Τ</w:t>
      </w:r>
      <w:r>
        <w:rPr>
          <w:rFonts w:eastAsiaTheme="minorEastAsia"/>
        </w:rPr>
        <w:t xml:space="preserve"> </w:t>
      </w:r>
      <w:r w:rsidRPr="002C6307">
        <w:rPr>
          <w:rFonts w:eastAsiaTheme="minorEastAsia"/>
        </w:rPr>
        <w:t>=</w:t>
      </w:r>
      <m:oMath>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Tr</m:t>
            </m:r>
            <m:r>
              <w:rPr>
                <w:rFonts w:ascii="Cambria Math" w:eastAsiaTheme="minorEastAsia" w:hAnsi="Cambria Math" w:cs="Arial"/>
              </w:rPr>
              <m:t>​</m:t>
            </m:r>
          </m:num>
          <m:den>
            <m:r>
              <w:rPr>
                <w:rFonts w:ascii="Cambria Math" w:eastAsiaTheme="minorEastAsia" w:hAnsi="Cambria Math"/>
              </w:rPr>
              <m:t>J</m:t>
            </m:r>
          </m:den>
        </m:f>
      </m:oMath>
    </w:p>
    <w:p w14:paraId="050F1675" w14:textId="77777777" w:rsidR="00353FD8" w:rsidRDefault="00353FD8" w:rsidP="00353FD8">
      <w:pPr>
        <w:jc w:val="center"/>
        <w:rPr>
          <w:rFonts w:eastAsiaTheme="minorEastAsia"/>
        </w:rPr>
      </w:pPr>
    </w:p>
    <w:p w14:paraId="2EDD3FE6" w14:textId="77777777" w:rsidR="00353FD8" w:rsidRDefault="00353FD8" w:rsidP="00353FD8">
      <w:pPr>
        <w:rPr>
          <w:rFonts w:eastAsiaTheme="minorEastAsia"/>
        </w:rPr>
      </w:pPr>
      <w:r>
        <w:rPr>
          <w:rFonts w:eastAsiaTheme="minorEastAsia"/>
        </w:rPr>
        <w:t>Using gear ratio of 2.86, the torque at the motor is 25nm (with FOS), the torque at the driven is:</w:t>
      </w:r>
    </w:p>
    <w:p w14:paraId="78E939A3" w14:textId="77777777" w:rsidR="00353FD8" w:rsidRDefault="00353FD8" w:rsidP="00353FD8">
      <w:pPr>
        <w:jc w:val="center"/>
        <w:rPr>
          <w:rFonts w:eastAsiaTheme="minorEastAsia"/>
        </w:rPr>
      </w:pPr>
      <w:r>
        <w:rPr>
          <w:rFonts w:eastAsiaTheme="minorEastAsia"/>
        </w:rPr>
        <w:t>25nm x 2.86 = 71.5Nm</w:t>
      </w:r>
    </w:p>
    <w:p w14:paraId="26550F50" w14:textId="77777777" w:rsidR="00353FD8" w:rsidRDefault="00353FD8" w:rsidP="00353FD8">
      <w:pPr>
        <w:rPr>
          <w:rFonts w:eastAsiaTheme="minorEastAsia"/>
        </w:rPr>
      </w:pPr>
      <w:r>
        <w:rPr>
          <w:rFonts w:eastAsiaTheme="minorEastAsia"/>
        </w:rPr>
        <w:t>Shear Stress:</w:t>
      </w:r>
    </w:p>
    <w:p w14:paraId="28393586" w14:textId="77777777" w:rsidR="00353FD8" w:rsidRDefault="00353FD8" w:rsidP="00353FD8">
      <w:pPr>
        <w:jc w:val="center"/>
        <w:rPr>
          <w:rFonts w:eastAsiaTheme="minorEastAsia"/>
        </w:rPr>
      </w:pPr>
      <m:oMath>
        <m:r>
          <w:rPr>
            <w:rFonts w:ascii="Cambria Math" w:eastAsiaTheme="minorEastAsia" w:hAnsi="Cambria Math"/>
          </w:rPr>
          <m:t>τ=</m:t>
        </m:r>
        <m:f>
          <m:fPr>
            <m:ctrlPr>
              <w:rPr>
                <w:rFonts w:ascii="Cambria Math" w:eastAsiaTheme="minorEastAsia" w:hAnsi="Cambria Math"/>
              </w:rPr>
            </m:ctrlPr>
          </m:fPr>
          <m:num>
            <m:r>
              <w:rPr>
                <w:rFonts w:ascii="Cambria Math" w:eastAsiaTheme="minorEastAsia" w:hAnsi="Cambria Math"/>
              </w:rPr>
              <m:t>71.5 ⋅</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0.02</m:t>
                    </m:r>
                  </m:num>
                  <m:den>
                    <m:r>
                      <w:rPr>
                        <w:rFonts w:ascii="Cambria Math" w:eastAsiaTheme="minorEastAsia" w:hAnsi="Cambria Math"/>
                      </w:rPr>
                      <m:t>2</m:t>
                    </m:r>
                  </m:den>
                </m:f>
              </m:e>
            </m:d>
          </m:num>
          <m:den>
            <m:r>
              <w:rPr>
                <w:rFonts w:ascii="Cambria Math" w:hAnsi="Cambria Math"/>
              </w:rPr>
              <m:t xml:space="preserve"> 4.97×1</m:t>
            </m:r>
            <m:sSup>
              <m:sSupPr>
                <m:ctrlPr>
                  <w:rPr>
                    <w:rFonts w:ascii="Cambria Math" w:hAnsi="Cambria Math"/>
                  </w:rPr>
                </m:ctrlPr>
              </m:sSupPr>
              <m:e>
                <m:r>
                  <w:rPr>
                    <w:rFonts w:ascii="Cambria Math" w:hAnsi="Cambria Math"/>
                  </w:rPr>
                  <m:t>0</m:t>
                </m:r>
              </m:e>
              <m:sup>
                <m:r>
                  <w:rPr>
                    <w:rFonts w:ascii="Cambria Math" w:hAnsi="Cambria Math"/>
                  </w:rPr>
                  <m:t>-9</m:t>
                </m:r>
              </m:sup>
            </m:sSup>
            <m:r>
              <m:rPr>
                <m:nor/>
              </m:rPr>
              <w:rPr>
                <w:rFonts w:ascii="Arial" w:hAnsi="Arial" w:cs="Arial"/>
              </w:rPr>
              <m:t> </m:t>
            </m:r>
          </m:den>
        </m:f>
        <m:r>
          <w:rPr>
            <w:rFonts w:ascii="Cambria Math" w:eastAsiaTheme="minorEastAsia" w:hAnsi="Cambria Math"/>
          </w:rPr>
          <m:t>≈143.86 ×1</m:t>
        </m:r>
        <m:sSup>
          <m:sSupPr>
            <m:ctrlPr>
              <w:rPr>
                <w:rFonts w:ascii="Cambria Math" w:eastAsiaTheme="minorEastAsia" w:hAnsi="Cambria Math"/>
              </w:rPr>
            </m:ctrlPr>
          </m:sSupPr>
          <m:e>
            <m:r>
              <w:rPr>
                <w:rFonts w:ascii="Cambria Math" w:eastAsiaTheme="minorEastAsia" w:hAnsi="Cambria Math"/>
              </w:rPr>
              <m:t>0</m:t>
            </m:r>
          </m:e>
          <m:sup>
            <m:r>
              <w:rPr>
                <w:rFonts w:ascii="Cambria Math" w:eastAsiaTheme="minorEastAsia" w:hAnsi="Cambria Math"/>
              </w:rPr>
              <m:t>6</m:t>
            </m:r>
          </m:sup>
        </m:sSup>
        <m:r>
          <m:rPr>
            <m:nor/>
          </m:rPr>
          <w:rPr>
            <w:rFonts w:ascii="Arial" w:eastAsiaTheme="minorEastAsia" w:hAnsi="Arial" w:cs="Arial"/>
          </w:rPr>
          <m:t> </m:t>
        </m:r>
        <m:r>
          <m:rPr>
            <m:nor/>
          </m:rPr>
          <w:rPr>
            <w:rFonts w:eastAsiaTheme="minorEastAsia"/>
          </w:rPr>
          <m:t>Pa</m:t>
        </m:r>
      </m:oMath>
      <w:r>
        <w:rPr>
          <w:rFonts w:eastAsiaTheme="minorEastAsia"/>
        </w:rPr>
        <w:t xml:space="preserve"> = 143.86 MPa</w:t>
      </w:r>
    </w:p>
    <w:p w14:paraId="35C717C4" w14:textId="77777777" w:rsidR="00353FD8" w:rsidRPr="00B7699F" w:rsidRDefault="00353FD8" w:rsidP="00353FD8">
      <w:r w:rsidRPr="00B7699F">
        <w:t>Allowable shear stress estimate for steel can be given as:</w:t>
      </w:r>
    </w:p>
    <w:p w14:paraId="31E79BFC" w14:textId="77777777" w:rsidR="00353FD8" w:rsidRPr="006D6F1D" w:rsidRDefault="00353FD8" w:rsidP="00353FD8">
      <w:pPr>
        <w:jc w:val="center"/>
      </w:pPr>
      <w:r w:rsidRPr="00B7699F">
        <w:t>τallow</w:t>
      </w:r>
      <w:r w:rsidRPr="00B7699F">
        <w:rPr>
          <w:rFonts w:ascii="Arial" w:hAnsi="Arial" w:cs="Arial"/>
        </w:rPr>
        <w:t>​</w:t>
      </w:r>
      <w:r>
        <w:rPr>
          <w:rFonts w:ascii="Arial" w:hAnsi="Arial" w:cs="Arial"/>
        </w:rPr>
        <w:t xml:space="preserve"> </w:t>
      </w:r>
      <w:r w:rsidRPr="00B7699F">
        <w:t>≈ 0.5*ultimate yield stress</w:t>
      </w:r>
    </w:p>
    <w:p w14:paraId="1D57EDF6" w14:textId="77777777" w:rsidR="00353FD8" w:rsidRDefault="00353FD8" w:rsidP="00353FD8">
      <w:pPr>
        <w:rPr>
          <w:rFonts w:eastAsiaTheme="minorEastAsia"/>
        </w:rPr>
      </w:pPr>
      <w:r>
        <w:rPr>
          <w:rFonts w:eastAsiaTheme="minorEastAsia"/>
        </w:rPr>
        <w:t>From a resource for general properties of steel, the yield strength of steel is 350 MPa.</w:t>
      </w:r>
    </w:p>
    <w:p w14:paraId="5150C0EC" w14:textId="77777777" w:rsidR="00353FD8" w:rsidRDefault="00353FD8" w:rsidP="00353FD8">
      <w:pPr>
        <w:jc w:val="center"/>
        <w:rPr>
          <w:rFonts w:eastAsiaTheme="minorEastAsia"/>
        </w:rPr>
      </w:pPr>
      <w:r w:rsidRPr="00372360">
        <w:rPr>
          <w:rFonts w:eastAsiaTheme="minorEastAsia"/>
        </w:rPr>
        <w:t>τallow</w:t>
      </w:r>
      <w:r w:rsidRPr="00372360">
        <w:rPr>
          <w:rFonts w:ascii="Arial" w:eastAsiaTheme="minorEastAsia" w:hAnsi="Arial" w:cs="Arial"/>
        </w:rPr>
        <w:t>​</w:t>
      </w:r>
      <w:r>
        <w:rPr>
          <w:rFonts w:ascii="Arial" w:eastAsiaTheme="minorEastAsia" w:hAnsi="Arial" w:cs="Arial"/>
        </w:rPr>
        <w:t xml:space="preserve"> </w:t>
      </w:r>
      <w:r w:rsidRPr="00372360">
        <w:rPr>
          <w:rFonts w:eastAsiaTheme="minorEastAsia"/>
        </w:rPr>
        <w:t>≈</w:t>
      </w:r>
      <w:r>
        <w:rPr>
          <w:rFonts w:eastAsiaTheme="minorEastAsia"/>
        </w:rPr>
        <w:t xml:space="preserve"> 0.5*350  = 175 MPa</w:t>
      </w:r>
    </w:p>
    <w:p w14:paraId="2205ED4F" w14:textId="77777777" w:rsidR="00353FD8" w:rsidRDefault="00353FD8" w:rsidP="00353FD8">
      <w:pPr>
        <w:rPr>
          <w:rFonts w:eastAsiaTheme="minorEastAsia"/>
        </w:rPr>
      </w:pPr>
      <w:r w:rsidRPr="007D3B90">
        <w:rPr>
          <w:rFonts w:eastAsiaTheme="minorEastAsia"/>
        </w:rPr>
        <w:t xml:space="preserve">Since the allowable shear stress is 175 MPa, which is </w:t>
      </w:r>
      <w:r>
        <w:rPr>
          <w:rFonts w:eastAsiaTheme="minorEastAsia"/>
        </w:rPr>
        <w:t>1.21</w:t>
      </w:r>
      <w:r w:rsidRPr="007D3B90">
        <w:rPr>
          <w:rFonts w:eastAsiaTheme="minorEastAsia"/>
        </w:rPr>
        <w:t xml:space="preserve"> times higher than the theoretical shear stress of </w:t>
      </w:r>
      <w:r>
        <w:rPr>
          <w:rFonts w:eastAsiaTheme="minorEastAsia"/>
        </w:rPr>
        <w:t xml:space="preserve">143.86 </w:t>
      </w:r>
      <w:r w:rsidRPr="007D3B90">
        <w:rPr>
          <w:rFonts w:eastAsiaTheme="minorEastAsia"/>
        </w:rPr>
        <w:t>MPa in the shaft, the shaft can safely support a torque of 25 Nm. This includes a factor of safety (FOS) of 1.5, based on a steering torque of 16.6 Nm</w:t>
      </w:r>
      <w:r>
        <w:rPr>
          <w:rFonts w:eastAsiaTheme="minorEastAsia"/>
        </w:rPr>
        <w:t>.</w:t>
      </w:r>
    </w:p>
    <w:p w14:paraId="5CBFF1D1" w14:textId="77777777" w:rsidR="0073179A" w:rsidRPr="0073179A" w:rsidRDefault="0073179A" w:rsidP="0073179A"/>
    <w:p w14:paraId="0B3C84D7" w14:textId="77777777" w:rsidR="00365124" w:rsidRDefault="00365124" w:rsidP="006909F0">
      <w:pPr>
        <w:pStyle w:val="Heading3"/>
        <w:rPr>
          <w:rFonts w:hint="eastAsia"/>
        </w:rPr>
      </w:pPr>
      <w:bookmarkStart w:id="90" w:name="_Toc183016917"/>
      <w:r w:rsidRPr="004D3BF0">
        <w:t>Calculation</w:t>
      </w:r>
      <w:r>
        <w:t xml:space="preserve"> – Motor Shaft Torsion – Solution 2</w:t>
      </w:r>
      <w:bookmarkEnd w:id="90"/>
    </w:p>
    <w:p w14:paraId="37099162" w14:textId="77777777" w:rsidR="00946660" w:rsidRDefault="00946660" w:rsidP="006909F0">
      <w:pPr>
        <w:pStyle w:val="Heading3"/>
        <w:rPr>
          <w:rFonts w:eastAsiaTheme="minorEastAsia"/>
        </w:rPr>
      </w:pPr>
      <w:bookmarkStart w:id="91" w:name="_Toc183016918"/>
      <w:r>
        <w:rPr>
          <w:rFonts w:eastAsiaTheme="minorEastAsia"/>
        </w:rPr>
        <w:t>Radial Force Calculation</w:t>
      </w:r>
      <w:bookmarkEnd w:id="91"/>
      <w:r>
        <w:rPr>
          <w:rFonts w:eastAsiaTheme="minorEastAsia"/>
        </w:rPr>
        <w:t xml:space="preserve"> – Solution 2: </w:t>
      </w:r>
    </w:p>
    <w:p w14:paraId="54C43A47" w14:textId="452D149E" w:rsidR="00101980" w:rsidRDefault="00946660" w:rsidP="006909F0">
      <w:pPr>
        <w:pStyle w:val="Heading3"/>
        <w:rPr>
          <w:rFonts w:hint="eastAsia"/>
        </w:rPr>
      </w:pPr>
      <w:r>
        <w:t>Axial Forces</w:t>
      </w:r>
    </w:p>
    <w:p w14:paraId="3071C413" w14:textId="78B42898" w:rsidR="00F07068" w:rsidRDefault="00F07068" w:rsidP="00F07068">
      <w:pPr>
        <w:rPr>
          <w:rFonts w:eastAsiaTheme="minorEastAsia"/>
        </w:rPr>
      </w:pPr>
      <w:r>
        <w:rPr>
          <w:rFonts w:eastAsiaTheme="minorEastAsia"/>
        </w:rPr>
        <w:t>Axial loads are usually comparatively small at critical locations where bending and torsions forces occur, therefore axial forces of both of the motor and column shafts have been omitted out of the equations.</w:t>
      </w:r>
      <w:r w:rsidR="00892282">
        <w:rPr>
          <w:rFonts w:eastAsiaTheme="minorEastAsia"/>
        </w:rPr>
        <w:t xml:space="preserve">, as the </w:t>
      </w:r>
    </w:p>
    <w:p w14:paraId="7453BC73" w14:textId="77777777" w:rsidR="004E07E7" w:rsidRDefault="004E07E7" w:rsidP="00F07068">
      <w:pPr>
        <w:rPr>
          <w:rFonts w:eastAsiaTheme="minorEastAsia"/>
        </w:rPr>
      </w:pPr>
    </w:p>
    <w:p w14:paraId="5C91A47B" w14:textId="77777777" w:rsidR="004E07E7" w:rsidRDefault="004E07E7" w:rsidP="00F07068">
      <w:pPr>
        <w:rPr>
          <w:rFonts w:eastAsiaTheme="minorEastAsia"/>
        </w:rPr>
      </w:pPr>
    </w:p>
    <w:p w14:paraId="66F6ECE8" w14:textId="77777777" w:rsidR="004E07E7" w:rsidRPr="00245B38" w:rsidRDefault="004E07E7" w:rsidP="004E07E7">
      <w:pPr>
        <w:pStyle w:val="Heading2"/>
      </w:pPr>
      <w:r>
        <w:t>Finite Element Analysis Simulation</w:t>
      </w:r>
    </w:p>
    <w:p w14:paraId="6FADCACD" w14:textId="77777777" w:rsidR="0017217C" w:rsidRDefault="0017217C" w:rsidP="0017217C">
      <w:r>
        <w:t>Using Solidworks, Finite Element Analysis (FEA) simulation was performed on the steering column shaft.</w:t>
      </w:r>
    </w:p>
    <w:p w14:paraId="29EB6CB4" w14:textId="77777777" w:rsidR="004E07E7" w:rsidRDefault="004E07E7" w:rsidP="004E07E7"/>
    <w:p w14:paraId="47B608DC" w14:textId="77777777" w:rsidR="004E07E7" w:rsidRPr="00E45DB7" w:rsidRDefault="004E07E7" w:rsidP="004E07E7">
      <w:pPr>
        <w:pStyle w:val="Heading3"/>
      </w:pPr>
      <w:r w:rsidRPr="00E45DB7">
        <w:t>Steering Column Shaft</w:t>
      </w:r>
      <w:r>
        <w:t xml:space="preserve"> – Torsion forces modeled only</w:t>
      </w:r>
      <w:r w:rsidRPr="00E45DB7">
        <w:t>:</w:t>
      </w:r>
    </w:p>
    <w:p w14:paraId="2D7EC719" w14:textId="77777777" w:rsidR="004E07E7" w:rsidRDefault="004E07E7" w:rsidP="004E07E7">
      <w:pPr>
        <w:rPr>
          <w:b/>
          <w:bCs/>
        </w:rPr>
      </w:pPr>
      <w:r w:rsidRPr="00892D17">
        <w:rPr>
          <w:b/>
          <w:bCs/>
        </w:rPr>
        <w:t>15mm diameter general steel (1020):</w:t>
      </w:r>
    </w:p>
    <w:p w14:paraId="73A8E87D" w14:textId="77777777" w:rsidR="004E07E7" w:rsidRPr="001B2E90" w:rsidRDefault="004E07E7" w:rsidP="004E07E7">
      <w:r>
        <w:t xml:space="preserve">Modelling for torsion as the only modelled force, at the driver pulley’s location, which from the centre of the belt is approximately 65mm to the centre of the steering rack’s pinion on our physical prototype’s model, which is about 27mm from the bottom shaft’s edge.  on the current 15mm diameter shaft (modified from hollow to solid) </w:t>
      </w:r>
    </w:p>
    <w:p w14:paraId="31EBFE85" w14:textId="77777777" w:rsidR="004E07E7" w:rsidRDefault="004E07E7" w:rsidP="004E07E7"/>
    <w:p w14:paraId="458FF893" w14:textId="77777777" w:rsidR="004E07E7" w:rsidRDefault="004E07E7" w:rsidP="004E07E7">
      <w:pPr>
        <w:jc w:val="center"/>
      </w:pPr>
      <w:r w:rsidRPr="00EE0E7C">
        <w:drawing>
          <wp:inline distT="0" distB="0" distL="0" distR="0" wp14:anchorId="0071BA72" wp14:editId="749EE032">
            <wp:extent cx="5943600" cy="3548380"/>
            <wp:effectExtent l="0" t="0" r="0" b="0"/>
            <wp:docPr id="894215780" name="Picture 1" descr="A green tube with a white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215780" name="Picture 1" descr="A green tube with a white background&#10;&#10;Description automatically generated with medium confidence"/>
                    <pic:cNvPicPr/>
                  </pic:nvPicPr>
                  <pic:blipFill>
                    <a:blip r:embed="rId35"/>
                    <a:stretch>
                      <a:fillRect/>
                    </a:stretch>
                  </pic:blipFill>
                  <pic:spPr>
                    <a:xfrm>
                      <a:off x="0" y="0"/>
                      <a:ext cx="5943600" cy="3548380"/>
                    </a:xfrm>
                    <a:prstGeom prst="rect">
                      <a:avLst/>
                    </a:prstGeom>
                  </pic:spPr>
                </pic:pic>
              </a:graphicData>
            </a:graphic>
          </wp:inline>
        </w:drawing>
      </w:r>
      <w:r>
        <w:br/>
        <w:t>(Figure - Screenshot of FEA Simulation – Shear Stress – Default mesh density)</w:t>
      </w:r>
    </w:p>
    <w:p w14:paraId="3F400B73" w14:textId="77777777" w:rsidR="004E07E7" w:rsidRDefault="004E07E7" w:rsidP="004E07E7"/>
    <w:p w14:paraId="170411C6" w14:textId="77777777" w:rsidR="004E07E7" w:rsidRDefault="004E07E7" w:rsidP="004E07E7"/>
    <w:p w14:paraId="122A87FD" w14:textId="77777777" w:rsidR="004E07E7" w:rsidRDefault="004E07E7" w:rsidP="004E07E7">
      <w:r>
        <w:br/>
        <w:t>(Screenshot of FEA Simulation – Shear Stress - Lower side of Column 15mm Shaft)</w:t>
      </w:r>
    </w:p>
    <w:p w14:paraId="04AFAB16" w14:textId="77777777" w:rsidR="004E07E7" w:rsidRDefault="004E07E7" w:rsidP="004E07E7">
      <w:r>
        <w:br/>
        <w:t>(Screenshot of FEA Simulation – FOS - Upper side of Column  15mm Shaft)</w:t>
      </w:r>
    </w:p>
    <w:p w14:paraId="62432AFB" w14:textId="77777777" w:rsidR="004E07E7" w:rsidRDefault="004E07E7" w:rsidP="004E07E7">
      <w:pPr>
        <w:jc w:val="center"/>
      </w:pPr>
      <w:r>
        <w:br/>
        <w:t>(Screenshot of FEA Simulation – FOS - Lower side of Column  15mm Shaft)</w:t>
      </w:r>
    </w:p>
    <w:p w14:paraId="45D4BDAB" w14:textId="77777777" w:rsidR="004E07E7" w:rsidRDefault="004E07E7" w:rsidP="004E07E7"/>
    <w:p w14:paraId="0D7D24D6" w14:textId="77777777" w:rsidR="004E07E7" w:rsidRDefault="004E07E7" w:rsidP="004E07E7"/>
    <w:p w14:paraId="14FAE5CF" w14:textId="77777777" w:rsidR="004E07E7" w:rsidRDefault="004E07E7" w:rsidP="004E07E7"/>
    <w:p w14:paraId="784EF549" w14:textId="77777777" w:rsidR="004E07E7" w:rsidRDefault="004E07E7" w:rsidP="004E07E7"/>
    <w:p w14:paraId="0824EF7A" w14:textId="77777777" w:rsidR="004E07E7" w:rsidRDefault="004E07E7" w:rsidP="004E07E7"/>
    <w:p w14:paraId="0C03DBD6" w14:textId="77777777" w:rsidR="004E07E7" w:rsidRDefault="004E07E7" w:rsidP="004E07E7">
      <w:pPr>
        <w:rPr>
          <w:b/>
          <w:bCs/>
        </w:rPr>
      </w:pPr>
      <w:r>
        <w:rPr>
          <w:b/>
          <w:bCs/>
        </w:rPr>
        <w:t>23</w:t>
      </w:r>
      <w:r w:rsidRPr="00892D17">
        <w:rPr>
          <w:b/>
          <w:bCs/>
        </w:rPr>
        <w:t>mm diameter general steel (1020):</w:t>
      </w:r>
    </w:p>
    <w:p w14:paraId="0B156348" w14:textId="0DF8038D" w:rsidR="004E07E7" w:rsidRDefault="004E07E7" w:rsidP="004E07E7">
      <w:r>
        <w:t>To more accurately simulate the torsion only along the main diameter of the shaft instead of with the smaller shaft extrusions on both ends, simulations on terms of shear stress along the length of the shaft was conducted with a plain 23mm shaft, of various mesh densities, on the coarsest setting, one other on the default setting, whilst the other one was conducted on the finest setting.</w:t>
      </w:r>
      <w:r>
        <w:br/>
        <w:t>From the Figures below, it can be seen that the finest mesh simulation, depicted the closest results out of the three simulations, which is almost identical results of a maximum shear stress of 15.83 MPa compared to the hand-calculated value of 15.70MPa.</w:t>
      </w:r>
      <w:r>
        <w:br/>
        <w:t>Surprisingly, the simulation with the coarsest density achieved more accurate results than the default computation (roughly set to half way between the coarse/fine slider.</w:t>
      </w:r>
      <w:r w:rsidR="00AC1CD0">
        <w:t>)</w:t>
      </w:r>
    </w:p>
    <w:p w14:paraId="4E8E8005" w14:textId="77777777" w:rsidR="004E07E7" w:rsidRDefault="004E07E7" w:rsidP="004E07E7">
      <w:r w:rsidRPr="0051668F">
        <w:drawing>
          <wp:inline distT="0" distB="0" distL="0" distR="0" wp14:anchorId="7370AF7A" wp14:editId="4508CF46">
            <wp:extent cx="5943600" cy="4107815"/>
            <wp:effectExtent l="0" t="0" r="0" b="0"/>
            <wp:docPr id="1507410179" name="Picture 1" descr="A computer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410179" name="Picture 1" descr="A computer screen shot of a graph&#10;&#10;Description automatically generated"/>
                    <pic:cNvPicPr/>
                  </pic:nvPicPr>
                  <pic:blipFill>
                    <a:blip r:embed="rId36"/>
                    <a:stretch>
                      <a:fillRect/>
                    </a:stretch>
                  </pic:blipFill>
                  <pic:spPr>
                    <a:xfrm>
                      <a:off x="0" y="0"/>
                      <a:ext cx="5943600" cy="4107815"/>
                    </a:xfrm>
                    <a:prstGeom prst="rect">
                      <a:avLst/>
                    </a:prstGeom>
                  </pic:spPr>
                </pic:pic>
              </a:graphicData>
            </a:graphic>
          </wp:inline>
        </w:drawing>
      </w:r>
    </w:p>
    <w:p w14:paraId="4BD228DE" w14:textId="77777777" w:rsidR="004E07E7" w:rsidRDefault="004E07E7" w:rsidP="004E07E7">
      <w:pPr>
        <w:jc w:val="center"/>
      </w:pPr>
      <w:r>
        <w:t>(Figure - Screenshot of FEA Simulation – Shear Stress – Default mesh density)</w:t>
      </w:r>
    </w:p>
    <w:p w14:paraId="58769973" w14:textId="77777777" w:rsidR="004E07E7" w:rsidRDefault="004E07E7" w:rsidP="004E07E7">
      <w:pPr>
        <w:jc w:val="center"/>
      </w:pPr>
      <w:r w:rsidRPr="0034060D">
        <w:drawing>
          <wp:inline distT="0" distB="0" distL="0" distR="0" wp14:anchorId="7E047A88" wp14:editId="0CDDA5E6">
            <wp:extent cx="5943600" cy="4203700"/>
            <wp:effectExtent l="0" t="0" r="0" b="0"/>
            <wp:docPr id="130170896" name="Picture 1" descr="A computer screen shot of a rainbow colored tub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70896" name="Picture 1" descr="A computer screen shot of a rainbow colored tube&#10;&#10;Description automatically generated"/>
                    <pic:cNvPicPr/>
                  </pic:nvPicPr>
                  <pic:blipFill>
                    <a:blip r:embed="rId37"/>
                    <a:stretch>
                      <a:fillRect/>
                    </a:stretch>
                  </pic:blipFill>
                  <pic:spPr>
                    <a:xfrm>
                      <a:off x="0" y="0"/>
                      <a:ext cx="5943600" cy="4203700"/>
                    </a:xfrm>
                    <a:prstGeom prst="rect">
                      <a:avLst/>
                    </a:prstGeom>
                  </pic:spPr>
                </pic:pic>
              </a:graphicData>
            </a:graphic>
          </wp:inline>
        </w:drawing>
      </w:r>
      <w:r>
        <w:br/>
        <w:t>(Figure - Screenshot of FEA Simulation – Shear Stress – Coarsest mesh density)</w:t>
      </w:r>
    </w:p>
    <w:p w14:paraId="58E9B195" w14:textId="77777777" w:rsidR="004E07E7" w:rsidRDefault="004E07E7" w:rsidP="004E07E7">
      <w:pPr>
        <w:jc w:val="center"/>
      </w:pPr>
      <w:r w:rsidRPr="008C62C3">
        <w:drawing>
          <wp:inline distT="0" distB="0" distL="0" distR="0" wp14:anchorId="2E323103" wp14:editId="568F0C5E">
            <wp:extent cx="5943600" cy="3781425"/>
            <wp:effectExtent l="0" t="0" r="0" b="0"/>
            <wp:docPr id="1468081210" name="Picture 1" descr="A rainbow colored object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081210" name="Picture 1" descr="A rainbow colored object with white text&#10;&#10;Description automatically generated"/>
                    <pic:cNvPicPr/>
                  </pic:nvPicPr>
                  <pic:blipFill>
                    <a:blip r:embed="rId38"/>
                    <a:stretch>
                      <a:fillRect/>
                    </a:stretch>
                  </pic:blipFill>
                  <pic:spPr>
                    <a:xfrm>
                      <a:off x="0" y="0"/>
                      <a:ext cx="5943600" cy="3781425"/>
                    </a:xfrm>
                    <a:prstGeom prst="rect">
                      <a:avLst/>
                    </a:prstGeom>
                  </pic:spPr>
                </pic:pic>
              </a:graphicData>
            </a:graphic>
          </wp:inline>
        </w:drawing>
      </w:r>
    </w:p>
    <w:p w14:paraId="184E950C" w14:textId="77777777" w:rsidR="004E07E7" w:rsidRDefault="004E07E7" w:rsidP="004E07E7">
      <w:r>
        <w:t>(Figure - Screenshot of FEA Simulation – Shear Stress – Finest mesh density)</w:t>
      </w:r>
    </w:p>
    <w:p w14:paraId="19B8A0C3" w14:textId="77777777" w:rsidR="004E07E7" w:rsidRDefault="004E07E7" w:rsidP="004E07E7"/>
    <w:p w14:paraId="5AFC238B" w14:textId="77777777" w:rsidR="004E07E7" w:rsidRDefault="004E07E7" w:rsidP="004E07E7"/>
    <w:p w14:paraId="15EC6902" w14:textId="77777777" w:rsidR="004E07E7" w:rsidRDefault="004E07E7" w:rsidP="004E07E7"/>
    <w:p w14:paraId="29853F94" w14:textId="77777777" w:rsidR="004E07E7" w:rsidRDefault="004E07E7" w:rsidP="004E07E7"/>
    <w:p w14:paraId="77E4E009" w14:textId="77777777" w:rsidR="004E07E7" w:rsidRDefault="004E07E7" w:rsidP="004E07E7"/>
    <w:p w14:paraId="2273C038" w14:textId="77777777" w:rsidR="004E07E7" w:rsidRDefault="004E07E7" w:rsidP="004E07E7"/>
    <w:p w14:paraId="4DA1DD10" w14:textId="77777777" w:rsidR="004E07E7" w:rsidRDefault="004E07E7" w:rsidP="004E07E7"/>
    <w:p w14:paraId="55AA9BE8" w14:textId="77777777" w:rsidR="004E07E7" w:rsidRDefault="004E07E7" w:rsidP="004E07E7"/>
    <w:p w14:paraId="0D2BFF1B" w14:textId="77777777" w:rsidR="004E07E7" w:rsidRDefault="004E07E7" w:rsidP="004E07E7"/>
    <w:p w14:paraId="6BE670E5" w14:textId="77777777" w:rsidR="004E07E7" w:rsidRDefault="004E07E7" w:rsidP="004E07E7"/>
    <w:p w14:paraId="0285E2FA" w14:textId="77777777" w:rsidR="004E07E7" w:rsidRDefault="004E07E7" w:rsidP="004E07E7"/>
    <w:p w14:paraId="656145F1" w14:textId="77777777" w:rsidR="004E07E7" w:rsidRDefault="004E07E7" w:rsidP="004E07E7"/>
    <w:p w14:paraId="5FC52670" w14:textId="77777777" w:rsidR="004E07E7" w:rsidRDefault="004E07E7" w:rsidP="004E07E7">
      <w:r>
        <w:t>Shear stress simulation of the actual 23mm shaft model presented major variation of the stress distribution along the shaft. The Figure shown below portrayed a manual driving condition where the steering force from the wheels are exerted into the shaft, transferring to the shaft’s main face and along the surface area of the extruded side shaft.</w:t>
      </w:r>
    </w:p>
    <w:p w14:paraId="29607925" w14:textId="77777777" w:rsidR="004E07E7" w:rsidRDefault="004E07E7" w:rsidP="004E07E7">
      <w:pPr>
        <w:jc w:val="center"/>
      </w:pPr>
      <w:r w:rsidRPr="00D753D1">
        <w:drawing>
          <wp:inline distT="0" distB="0" distL="0" distR="0" wp14:anchorId="48DA488A" wp14:editId="791DC087">
            <wp:extent cx="5943600" cy="3420110"/>
            <wp:effectExtent l="0" t="0" r="0" b="0"/>
            <wp:docPr id="2131908849" name="Picture 1" descr="A green cylinder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908849" name="Picture 1" descr="A green cylinder with white text&#10;&#10;Description automatically generated"/>
                    <pic:cNvPicPr/>
                  </pic:nvPicPr>
                  <pic:blipFill>
                    <a:blip r:embed="rId39"/>
                    <a:stretch>
                      <a:fillRect/>
                    </a:stretch>
                  </pic:blipFill>
                  <pic:spPr>
                    <a:xfrm>
                      <a:off x="0" y="0"/>
                      <a:ext cx="5943600" cy="3420110"/>
                    </a:xfrm>
                    <a:prstGeom prst="rect">
                      <a:avLst/>
                    </a:prstGeom>
                  </pic:spPr>
                </pic:pic>
              </a:graphicData>
            </a:graphic>
          </wp:inline>
        </w:drawing>
      </w:r>
      <w:r>
        <w:br/>
        <w:t>(Figure - Screenshot of FEA Simulation – Shear Stress – Coarsest mesh density)</w:t>
      </w:r>
    </w:p>
    <w:p w14:paraId="75144DD7" w14:textId="77777777" w:rsidR="004E07E7" w:rsidRDefault="004E07E7" w:rsidP="004E07E7">
      <w:pPr>
        <w:jc w:val="center"/>
      </w:pPr>
    </w:p>
    <w:p w14:paraId="26FB234C" w14:textId="77777777" w:rsidR="004E07E7" w:rsidRPr="008C2467" w:rsidRDefault="004E07E7" w:rsidP="004E07E7">
      <w:pPr>
        <w:jc w:val="right"/>
      </w:pPr>
    </w:p>
    <w:p w14:paraId="2BF73D59" w14:textId="77777777" w:rsidR="004E07E7" w:rsidRDefault="004E07E7" w:rsidP="004E07E7">
      <w:pPr>
        <w:rPr>
          <w:rFonts w:eastAsiaTheme="minorEastAsia"/>
        </w:rPr>
      </w:pPr>
    </w:p>
    <w:p w14:paraId="46F9543A" w14:textId="77777777" w:rsidR="004E07E7" w:rsidRPr="00E45DB7" w:rsidRDefault="004E07E7" w:rsidP="004E07E7">
      <w:pPr>
        <w:pStyle w:val="Heading3"/>
      </w:pPr>
      <w:r w:rsidRPr="00E45DB7">
        <w:t>Steering Column Shaft</w:t>
      </w:r>
      <w:r>
        <w:t xml:space="preserve"> – All Calculated forces modeled</w:t>
      </w:r>
      <w:r w:rsidRPr="00E45DB7">
        <w:t>:</w:t>
      </w:r>
    </w:p>
    <w:p w14:paraId="1C1DBFA4" w14:textId="77777777" w:rsidR="004E07E7" w:rsidRDefault="004E07E7" w:rsidP="004E07E7">
      <w:pPr>
        <w:rPr>
          <w:b/>
          <w:bCs/>
        </w:rPr>
      </w:pPr>
      <w:r>
        <w:rPr>
          <w:b/>
          <w:bCs/>
        </w:rPr>
        <w:t>23</w:t>
      </w:r>
      <w:r w:rsidRPr="00892D17">
        <w:rPr>
          <w:b/>
          <w:bCs/>
        </w:rPr>
        <w:t>mm diameter general steel (1020):</w:t>
      </w:r>
    </w:p>
    <w:p w14:paraId="3C4DAC14" w14:textId="77777777" w:rsidR="004E07E7" w:rsidRDefault="004E07E7" w:rsidP="004E07E7">
      <w:r>
        <w:t xml:space="preserve"> </w:t>
      </w:r>
    </w:p>
    <w:p w14:paraId="0ACF4945" w14:textId="77777777" w:rsidR="004E07E7" w:rsidRDefault="004E07E7" w:rsidP="004E07E7">
      <w:r>
        <w:br/>
      </w:r>
    </w:p>
    <w:p w14:paraId="4D3A92EA" w14:textId="77777777" w:rsidR="004E07E7" w:rsidRDefault="004E07E7" w:rsidP="004E07E7">
      <w:r w:rsidRPr="00AA78EB">
        <w:drawing>
          <wp:inline distT="0" distB="0" distL="0" distR="0" wp14:anchorId="056FF88D" wp14:editId="339EF64A">
            <wp:extent cx="5943600" cy="3698875"/>
            <wp:effectExtent l="0" t="0" r="0" b="0"/>
            <wp:docPr id="916503718" name="Picture 1" descr="A green cylindrical object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503718" name="Picture 1" descr="A green cylindrical object with white text&#10;&#10;Description automatically generated"/>
                    <pic:cNvPicPr/>
                  </pic:nvPicPr>
                  <pic:blipFill>
                    <a:blip r:embed="rId40"/>
                    <a:stretch>
                      <a:fillRect/>
                    </a:stretch>
                  </pic:blipFill>
                  <pic:spPr>
                    <a:xfrm>
                      <a:off x="0" y="0"/>
                      <a:ext cx="5943600" cy="3698875"/>
                    </a:xfrm>
                    <a:prstGeom prst="rect">
                      <a:avLst/>
                    </a:prstGeom>
                  </pic:spPr>
                </pic:pic>
              </a:graphicData>
            </a:graphic>
          </wp:inline>
        </w:drawing>
      </w:r>
    </w:p>
    <w:p w14:paraId="5B22F359" w14:textId="77777777" w:rsidR="004E07E7" w:rsidRDefault="004E07E7" w:rsidP="004E07E7">
      <w:r>
        <w:t>(Screenshot of FEA Simulation – Shear Stress - Upper side of Column 15mm Shaft)</w:t>
      </w:r>
    </w:p>
    <w:p w14:paraId="66DE7D17" w14:textId="77777777" w:rsidR="004E07E7" w:rsidRDefault="004E07E7" w:rsidP="004E07E7">
      <w:pPr>
        <w:rPr>
          <w:rFonts w:eastAsiaTheme="minorEastAsia"/>
        </w:rPr>
      </w:pPr>
    </w:p>
    <w:p w14:paraId="76E3F592" w14:textId="77777777" w:rsidR="00627350" w:rsidRDefault="00627350" w:rsidP="00F07068"/>
    <w:p w14:paraId="10949DD9" w14:textId="77777777" w:rsidR="00627350" w:rsidRDefault="00627350" w:rsidP="00F07068"/>
    <w:p w14:paraId="10AAA2A9" w14:textId="77777777" w:rsidR="00627350" w:rsidRDefault="00627350" w:rsidP="00F07068"/>
    <w:p w14:paraId="08EBCE68" w14:textId="77777777" w:rsidR="00627350" w:rsidRDefault="00627350" w:rsidP="00F07068"/>
    <w:p w14:paraId="6FBECC0B" w14:textId="77777777" w:rsidR="00627350" w:rsidRDefault="00627350" w:rsidP="00F07068"/>
    <w:p w14:paraId="6A0A698C" w14:textId="77777777" w:rsidR="00627350" w:rsidRDefault="00627350" w:rsidP="00F07068"/>
    <w:p w14:paraId="47F69308" w14:textId="77777777" w:rsidR="00627350" w:rsidRDefault="00627350" w:rsidP="00F07068"/>
    <w:p w14:paraId="3C6BA0B9" w14:textId="77777777" w:rsidR="00627350" w:rsidRDefault="00627350" w:rsidP="00F07068"/>
    <w:p w14:paraId="454FB8BF" w14:textId="77777777" w:rsidR="00627350" w:rsidRDefault="00627350" w:rsidP="00F07068"/>
    <w:p w14:paraId="2E4CDE19" w14:textId="77777777" w:rsidR="00627350" w:rsidRDefault="00627350" w:rsidP="00F07068"/>
    <w:p w14:paraId="22865B3A" w14:textId="77777777" w:rsidR="00627350" w:rsidRDefault="00627350" w:rsidP="00F07068"/>
    <w:p w14:paraId="5525BD16" w14:textId="77777777" w:rsidR="00627350" w:rsidRDefault="00627350" w:rsidP="00F07068"/>
    <w:p w14:paraId="601621AF" w14:textId="77777777" w:rsidR="00452E8C" w:rsidRDefault="00452E8C" w:rsidP="00F07068"/>
    <w:p w14:paraId="2A36393F" w14:textId="77777777" w:rsidR="00452E8C" w:rsidRDefault="00452E8C" w:rsidP="00F07068"/>
    <w:p w14:paraId="70702795" w14:textId="77777777" w:rsidR="00452E8C" w:rsidRDefault="00452E8C" w:rsidP="00F07068"/>
    <w:p w14:paraId="0D1472BA" w14:textId="33DD551C" w:rsidR="00452E8C" w:rsidRPr="00F07068" w:rsidRDefault="00452E8C" w:rsidP="00452E8C">
      <w:pPr>
        <w:pStyle w:val="Heading2"/>
        <w:rPr>
          <w:rFonts w:hint="eastAsia"/>
        </w:rPr>
      </w:pPr>
      <w:r>
        <w:t>References</w:t>
      </w:r>
      <w:r>
        <w:br/>
      </w:r>
      <w:r>
        <w:br/>
      </w:r>
      <w:r>
        <w:br/>
        <w:t>Appendix</w:t>
      </w:r>
    </w:p>
    <w:sectPr w:rsidR="00452E8C" w:rsidRPr="00F07068">
      <w:headerReference w:type="default" r:id="rId41"/>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0" w:author="Thomas Kjeldsen" w:date="2024-11-20T13:12:00Z" w:initials="TK">
    <w:p w14:paraId="49C1E99B" w14:textId="77777777" w:rsidR="008B360A" w:rsidRDefault="00A9038C" w:rsidP="008B360A">
      <w:r>
        <w:rPr>
          <w:rStyle w:val="CommentReference"/>
        </w:rPr>
        <w:annotationRef/>
      </w:r>
      <w:r w:rsidR="008B360A">
        <w:rPr>
          <w:sz w:val="20"/>
          <w:szCs w:val="20"/>
        </w:rPr>
        <w:t>General comments: The descriptions are very brief and don’t honor the level and amount of work that we put in during 12 weeks. However, given that it was all written by one person, I guess it’s as good as it gets…</w:t>
      </w:r>
    </w:p>
  </w:comment>
  <w:comment w:id="1" w:author="Thomas Kjeldsen" w:date="2024-11-20T12:27:00Z" w:initials="TK">
    <w:p w14:paraId="39B63B20" w14:textId="6F3FFC08" w:rsidR="00B74315" w:rsidRDefault="00B74315" w:rsidP="00B74315">
      <w:r>
        <w:rPr>
          <w:rStyle w:val="CommentReference"/>
        </w:rPr>
        <w:annotationRef/>
      </w:r>
      <w:r>
        <w:rPr>
          <w:color w:val="000000"/>
          <w:sz w:val="20"/>
          <w:szCs w:val="20"/>
        </w:rPr>
        <w:t>I don’t think this is a fitting word</w:t>
      </w:r>
    </w:p>
  </w:comment>
  <w:comment w:id="7" w:author="Thomas Kjeldsen" w:date="2024-11-20T12:30:00Z" w:initials="TK">
    <w:p w14:paraId="0D31A1E6" w14:textId="77777777" w:rsidR="00B53E77" w:rsidRDefault="00B53E77" w:rsidP="00B53E77">
      <w:r>
        <w:rPr>
          <w:rStyle w:val="CommentReference"/>
        </w:rPr>
        <w:annotationRef/>
      </w:r>
      <w:r>
        <w:rPr>
          <w:color w:val="000000"/>
          <w:sz w:val="20"/>
          <w:szCs w:val="20"/>
        </w:rPr>
        <w:t>I think the executive summary should summarise the solution, but honestly I don’t know how to rewrite it</w:t>
      </w:r>
    </w:p>
  </w:comment>
  <w:comment w:id="8" w:author="Ammar Kaleelulla" w:date="2024-11-22T14:40:00Z" w:initials="AK">
    <w:p w14:paraId="010ABC88" w14:textId="77777777" w:rsidR="0002654D" w:rsidRDefault="0002654D" w:rsidP="0002654D">
      <w:pPr>
        <w:pStyle w:val="CommentText"/>
      </w:pPr>
      <w:r>
        <w:rPr>
          <w:rStyle w:val="CommentReference"/>
        </w:rPr>
        <w:annotationRef/>
      </w:r>
      <w:r>
        <w:t xml:space="preserve">Added a bit about it, but I can’t go too much into detail. </w:t>
      </w:r>
    </w:p>
  </w:comment>
  <w:comment w:id="9" w:author="Thomas Kjeldsen" w:date="2024-11-20T12:29:00Z" w:initials="TK">
    <w:p w14:paraId="0ACFB90E" w14:textId="7773855C" w:rsidR="00620F10" w:rsidRDefault="00620F10" w:rsidP="00620F10">
      <w:r>
        <w:rPr>
          <w:rStyle w:val="CommentReference"/>
        </w:rPr>
        <w:annotationRef/>
      </w:r>
      <w:r>
        <w:rPr>
          <w:color w:val="000000"/>
          <w:sz w:val="20"/>
          <w:szCs w:val="20"/>
        </w:rPr>
        <w:t>Isn’t it rack and pinion (not worm)?</w:t>
      </w:r>
    </w:p>
  </w:comment>
  <w:comment w:id="10" w:author="Ammar Kaleelulla" w:date="2024-11-22T14:27:00Z" w:initials="AK">
    <w:p w14:paraId="30BB9177" w14:textId="77777777" w:rsidR="00507744" w:rsidRDefault="00507744" w:rsidP="00507744">
      <w:pPr>
        <w:pStyle w:val="CommentText"/>
      </w:pPr>
      <w:r>
        <w:rPr>
          <w:rStyle w:val="CommentReference"/>
        </w:rPr>
        <w:annotationRef/>
      </w:r>
      <w:r>
        <w:t>That was what was mentioned in the design brief</w:t>
      </w:r>
    </w:p>
  </w:comment>
  <w:comment w:id="15" w:author="Thomas Kjeldsen" w:date="2024-11-20T12:35:00Z" w:initials="TK">
    <w:p w14:paraId="2087CF20" w14:textId="27034C7C" w:rsidR="003039BC" w:rsidRDefault="003039BC" w:rsidP="003039BC">
      <w:r>
        <w:rPr>
          <w:rStyle w:val="CommentReference"/>
        </w:rPr>
        <w:annotationRef/>
      </w:r>
      <w:r>
        <w:rPr>
          <w:color w:val="000000"/>
          <w:sz w:val="20"/>
          <w:szCs w:val="20"/>
        </w:rPr>
        <w:t>Could this be exported as a PDF with white/transparent background with black text and lines?</w:t>
      </w:r>
    </w:p>
  </w:comment>
  <w:comment w:id="20" w:author="Thomas Kjeldsen" w:date="2024-11-20T12:49:00Z" w:initials="TK">
    <w:p w14:paraId="3B41F002" w14:textId="02D1945B" w:rsidR="00C2121B" w:rsidRDefault="00C2121B" w:rsidP="00C2121B">
      <w:r>
        <w:rPr>
          <w:rStyle w:val="CommentReference"/>
        </w:rPr>
        <w:annotationRef/>
      </w:r>
      <w:r>
        <w:rPr>
          <w:color w:val="000000"/>
          <w:sz w:val="20"/>
          <w:szCs w:val="20"/>
        </w:rPr>
        <w:t>Insert as figure</w:t>
      </w:r>
    </w:p>
  </w:comment>
  <w:comment w:id="25" w:author="Thomas Kjeldsen" w:date="2024-11-20T12:47:00Z" w:initials="TK">
    <w:p w14:paraId="39A995D9" w14:textId="77777777" w:rsidR="00583D89" w:rsidRDefault="00583D89" w:rsidP="00583D89">
      <w:r>
        <w:rPr>
          <w:rStyle w:val="CommentReference"/>
        </w:rPr>
        <w:annotationRef/>
      </w:r>
      <w:r>
        <w:rPr>
          <w:color w:val="000000"/>
          <w:sz w:val="20"/>
          <w:szCs w:val="20"/>
        </w:rPr>
        <w:t>Still inside the car</w:t>
      </w:r>
    </w:p>
  </w:comment>
  <w:comment w:id="26" w:author="Ammar Kaleelulla" w:date="2024-11-22T14:40:00Z" w:initials="AK">
    <w:p w14:paraId="1942B5AB" w14:textId="77777777" w:rsidR="0002654D" w:rsidRDefault="0002654D" w:rsidP="0002654D">
      <w:pPr>
        <w:pStyle w:val="CommentText"/>
      </w:pPr>
      <w:r>
        <w:rPr>
          <w:rStyle w:val="CommentReference"/>
        </w:rPr>
        <w:annotationRef/>
      </w:r>
      <w:r>
        <w:t>Took out the useless ones</w:t>
      </w:r>
    </w:p>
  </w:comment>
  <w:comment w:id="51" w:author="Thomas Kjeldsen" w:date="2024-11-20T12:58:00Z" w:initials="TK">
    <w:p w14:paraId="7AA688D5" w14:textId="30A96F3F" w:rsidR="009D2D95" w:rsidRDefault="009D2D95" w:rsidP="009D2D95">
      <w:r>
        <w:rPr>
          <w:rStyle w:val="CommentReference"/>
        </w:rPr>
        <w:annotationRef/>
      </w:r>
      <w:r>
        <w:rPr>
          <w:color w:val="000000"/>
          <w:sz w:val="20"/>
          <w:szCs w:val="20"/>
        </w:rPr>
        <w:t>Contradicts (see comment above about sensor)</w:t>
      </w:r>
    </w:p>
  </w:comment>
  <w:comment w:id="52" w:author="Thomas Kjeldsen" w:date="2024-11-20T13:04:00Z" w:initials="TK">
    <w:p w14:paraId="1790E315" w14:textId="77777777" w:rsidR="00A63756" w:rsidRDefault="00A63756" w:rsidP="00A63756">
      <w:r>
        <w:rPr>
          <w:rStyle w:val="CommentReference"/>
        </w:rPr>
        <w:annotationRef/>
      </w:r>
      <w:r>
        <w:rPr>
          <w:color w:val="000000"/>
          <w:sz w:val="20"/>
          <w:szCs w:val="20"/>
        </w:rPr>
        <w:t>Not all the way on the bottom, more like “in the floor”</w:t>
      </w:r>
    </w:p>
  </w:comment>
  <w:comment w:id="53" w:author="Thomas Kjeldsen" w:date="2024-11-20T13:04:00Z" w:initials="TK">
    <w:p w14:paraId="0265F3AA" w14:textId="77777777" w:rsidR="00A63756" w:rsidRDefault="00A63756" w:rsidP="00A63756">
      <w:r>
        <w:rPr>
          <w:rStyle w:val="CommentReference"/>
        </w:rPr>
        <w:annotationRef/>
      </w:r>
      <w:r>
        <w:rPr>
          <w:color w:val="000000"/>
          <w:sz w:val="20"/>
          <w:szCs w:val="20"/>
        </w:rPr>
        <w:t>This just seems mysterious to an outsider</w:t>
      </w:r>
    </w:p>
  </w:comment>
  <w:comment w:id="56" w:author="Thomas Kjeldsen" w:date="2024-11-20T13:05:00Z" w:initials="TK">
    <w:p w14:paraId="17A3FEB0" w14:textId="77777777" w:rsidR="00DA086A" w:rsidRDefault="00DA086A" w:rsidP="00DA086A">
      <w:r>
        <w:rPr>
          <w:rStyle w:val="CommentReference"/>
        </w:rPr>
        <w:annotationRef/>
      </w:r>
      <w:r>
        <w:rPr>
          <w:color w:val="000000"/>
          <w:sz w:val="20"/>
          <w:szCs w:val="20"/>
        </w:rPr>
        <w:t>Not sure I understand this</w:t>
      </w:r>
    </w:p>
  </w:comment>
  <w:comment w:id="57" w:author="Thomas Kjeldsen" w:date="2024-11-20T13:10:00Z" w:initials="TK">
    <w:p w14:paraId="6FEB7F5D" w14:textId="00493A00" w:rsidR="00921C45" w:rsidRDefault="00921C45" w:rsidP="00921C45">
      <w:r>
        <w:rPr>
          <w:rStyle w:val="CommentReference"/>
        </w:rPr>
        <w:annotationRef/>
      </w:r>
      <w:r>
        <w:rPr>
          <w:color w:val="000000"/>
          <w:sz w:val="20"/>
          <w:szCs w:val="20"/>
        </w:rPr>
        <w:t>Added this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49C1E99B" w15:done="0"/>
  <w15:commentEx w15:paraId="39B63B20" w15:done="0"/>
  <w15:commentEx w15:paraId="0D31A1E6" w15:done="0"/>
  <w15:commentEx w15:paraId="010ABC88" w15:paraIdParent="0D31A1E6" w15:done="0"/>
  <w15:commentEx w15:paraId="0ACFB90E" w15:done="0"/>
  <w15:commentEx w15:paraId="30BB9177" w15:paraIdParent="0ACFB90E" w15:done="0"/>
  <w15:commentEx w15:paraId="2087CF20" w15:done="0"/>
  <w15:commentEx w15:paraId="3B41F002" w15:done="0"/>
  <w15:commentEx w15:paraId="39A995D9" w15:done="0"/>
  <w15:commentEx w15:paraId="1942B5AB" w15:paraIdParent="39A995D9" w15:done="0"/>
  <w15:commentEx w15:paraId="7AA688D5" w15:done="0"/>
  <w15:commentEx w15:paraId="1790E315" w15:done="0"/>
  <w15:commentEx w15:paraId="0265F3AA" w15:done="0"/>
  <w15:commentEx w15:paraId="17A3FEB0" w15:done="0"/>
  <w15:commentEx w15:paraId="6FEB7F5D"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53571796" w16cex:dateUtc="2024-11-20T02:12:00Z"/>
  <w16cex:commentExtensible w16cex:durableId="25900D99" w16cex:dateUtc="2024-11-20T01:27:00Z"/>
  <w16cex:commentExtensible w16cex:durableId="79DD4B73" w16cex:dateUtc="2024-11-20T01:30:00Z"/>
  <w16cex:commentExtensible w16cex:durableId="44DF0046" w16cex:dateUtc="2024-11-22T03:40:00Z"/>
  <w16cex:commentExtensible w16cex:durableId="1A965D80" w16cex:dateUtc="2024-11-20T01:29:00Z"/>
  <w16cex:commentExtensible w16cex:durableId="705FD334" w16cex:dateUtc="2024-11-22T03:27:00Z"/>
  <w16cex:commentExtensible w16cex:durableId="2F57091B" w16cex:dateUtc="2024-11-20T01:35:00Z">
    <w16cex:extLst>
      <w16:ext w16:uri="{CE6994B0-6A32-4C9F-8C6B-6E91EDA988CE}">
        <cr:reactions xmlns:cr="http://schemas.microsoft.com/office/comments/2020/reactions">
          <cr:reaction reactionType="1">
            <cr:reactionInfo dateUtc="2024-11-22T03:30:26Z">
              <cr:user userId="S::AmmarAhamad.Kaleelulla@student.uts.edu.au::0252e167-3f98-4adb-abed-844685f07614" userProvider="AD" userName="Ammar Kaleelulla"/>
            </cr:reactionInfo>
          </cr:reaction>
        </cr:reactions>
      </w16:ext>
    </w16cex:extLst>
  </w16cex:commentExtensible>
  <w16cex:commentExtensible w16cex:durableId="07380CB0" w16cex:dateUtc="2024-11-20T01:49:00Z"/>
  <w16cex:commentExtensible w16cex:durableId="1D0406AB" w16cex:dateUtc="2024-11-20T01:47:00Z"/>
  <w16cex:commentExtensible w16cex:durableId="69F4D5DF" w16cex:dateUtc="2024-11-22T03:40:00Z"/>
  <w16cex:commentExtensible w16cex:durableId="2AB5273A" w16cex:dateUtc="2024-11-20T01:58:00Z"/>
  <w16cex:commentExtensible w16cex:durableId="111811EC" w16cex:dateUtc="2024-11-20T02:04:00Z">
    <w16cex:extLst>
      <w16:ext w16:uri="{CE6994B0-6A32-4C9F-8C6B-6E91EDA988CE}">
        <cr:reactions xmlns:cr="http://schemas.microsoft.com/office/comments/2020/reactions">
          <cr:reaction reactionType="1">
            <cr:reactionInfo dateUtc="2024-11-22T03:33:38Z">
              <cr:user userId="S::AmmarAhamad.Kaleelulla@student.uts.edu.au::0252e167-3f98-4adb-abed-844685f07614" userProvider="AD" userName="Ammar Kaleelulla"/>
            </cr:reactionInfo>
          </cr:reaction>
        </cr:reactions>
      </w16:ext>
    </w16cex:extLst>
  </w16cex:commentExtensible>
  <w16cex:commentExtensible w16cex:durableId="67EEA551" w16cex:dateUtc="2024-11-20T02:04:00Z"/>
  <w16cex:commentExtensible w16cex:durableId="0592E14E" w16cex:dateUtc="2024-11-20T02:05:00Z">
    <w16cex:extLst>
      <w16:ext w16:uri="{CE6994B0-6A32-4C9F-8C6B-6E91EDA988CE}">
        <cr:reactions xmlns:cr="http://schemas.microsoft.com/office/comments/2020/reactions">
          <cr:reaction reactionType="1">
            <cr:reactionInfo dateUtc="2024-11-22T03:38:38Z">
              <cr:user userId="S::AmmarAhamad.Kaleelulla@student.uts.edu.au::0252e167-3f98-4adb-abed-844685f07614" userProvider="AD" userName="Ammar Kaleelulla"/>
            </cr:reactionInfo>
          </cr:reaction>
        </cr:reactions>
      </w16:ext>
    </w16cex:extLst>
  </w16cex:commentExtensible>
  <w16cex:commentExtensible w16cex:durableId="022BB693" w16cex:dateUtc="2024-11-20T02:1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49C1E99B" w16cid:durableId="53571796"/>
  <w16cid:commentId w16cid:paraId="39B63B20" w16cid:durableId="25900D99"/>
  <w16cid:commentId w16cid:paraId="0D31A1E6" w16cid:durableId="79DD4B73"/>
  <w16cid:commentId w16cid:paraId="010ABC88" w16cid:durableId="44DF0046"/>
  <w16cid:commentId w16cid:paraId="0ACFB90E" w16cid:durableId="1A965D80"/>
  <w16cid:commentId w16cid:paraId="30BB9177" w16cid:durableId="705FD334"/>
  <w16cid:commentId w16cid:paraId="2087CF20" w16cid:durableId="2F57091B"/>
  <w16cid:commentId w16cid:paraId="3B41F002" w16cid:durableId="07380CB0"/>
  <w16cid:commentId w16cid:paraId="39A995D9" w16cid:durableId="1D0406AB"/>
  <w16cid:commentId w16cid:paraId="1942B5AB" w16cid:durableId="69F4D5DF"/>
  <w16cid:commentId w16cid:paraId="7AA688D5" w16cid:durableId="2AB5273A"/>
  <w16cid:commentId w16cid:paraId="1790E315" w16cid:durableId="111811EC"/>
  <w16cid:commentId w16cid:paraId="0265F3AA" w16cid:durableId="67EEA551"/>
  <w16cid:commentId w16cid:paraId="17A3FEB0" w16cid:durableId="0592E14E"/>
  <w16cid:commentId w16cid:paraId="6FEB7F5D" w16cid:durableId="022BB69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AC00B23" w14:textId="77777777" w:rsidR="00776D16" w:rsidRDefault="00776D16" w:rsidP="00B20FA2">
      <w:pPr>
        <w:spacing w:after="0" w:line="240" w:lineRule="auto"/>
      </w:pPr>
      <w:r>
        <w:separator/>
      </w:r>
    </w:p>
  </w:endnote>
  <w:endnote w:type="continuationSeparator" w:id="0">
    <w:p w14:paraId="4BD68F28" w14:textId="77777777" w:rsidR="00776D16" w:rsidRDefault="00776D16" w:rsidP="00B20FA2">
      <w:pPr>
        <w:spacing w:after="0" w:line="240" w:lineRule="auto"/>
      </w:pPr>
      <w:r>
        <w:continuationSeparator/>
      </w:r>
    </w:p>
  </w:endnote>
  <w:endnote w:type="continuationNotice" w:id="1">
    <w:p w14:paraId="62F57732" w14:textId="77777777" w:rsidR="00776D16" w:rsidRDefault="00776D16">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Aptos Display">
    <w:panose1 w:val="00000000000000000000"/>
    <w:charset w:val="00"/>
    <w:family w:val="roman"/>
    <w:notTrueType/>
    <w:pitch w:val="default"/>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panose1 w:val="00000000000000000000"/>
    <w:charset w:val="8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553BF03" w14:textId="77777777" w:rsidR="00776D16" w:rsidRDefault="00776D16" w:rsidP="00B20FA2">
      <w:pPr>
        <w:spacing w:after="0" w:line="240" w:lineRule="auto"/>
      </w:pPr>
      <w:r>
        <w:separator/>
      </w:r>
    </w:p>
  </w:footnote>
  <w:footnote w:type="continuationSeparator" w:id="0">
    <w:p w14:paraId="1B02DB4B" w14:textId="77777777" w:rsidR="00776D16" w:rsidRDefault="00776D16" w:rsidP="00B20FA2">
      <w:pPr>
        <w:spacing w:after="0" w:line="240" w:lineRule="auto"/>
      </w:pPr>
      <w:r>
        <w:continuationSeparator/>
      </w:r>
    </w:p>
  </w:footnote>
  <w:footnote w:type="continuationNotice" w:id="1">
    <w:p w14:paraId="36E62830" w14:textId="77777777" w:rsidR="00776D16" w:rsidRDefault="00776D16">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D0D3457" w14:textId="77777777" w:rsidR="00B20FA2" w:rsidRDefault="00B20FA2" w:rsidP="00B20FA2">
    <w:pPr>
      <w:pStyle w:val="Header"/>
      <w:rPr>
        <w:sz w:val="21"/>
        <w:szCs w:val="21"/>
      </w:rPr>
    </w:pPr>
    <w:r w:rsidRPr="00D81FDC">
      <w:rPr>
        <w:sz w:val="21"/>
        <w:szCs w:val="21"/>
      </w:rPr>
      <w:t>43019 DMMS</w:t>
    </w:r>
    <w:r w:rsidRPr="00D81FDC">
      <w:rPr>
        <w:sz w:val="21"/>
        <w:szCs w:val="21"/>
      </w:rPr>
      <w:tab/>
      <w:t>T21 - P29 - Autonomous Steering Mechanism</w:t>
    </w:r>
    <w:r w:rsidRPr="00D81FDC">
      <w:rPr>
        <w:sz w:val="21"/>
        <w:szCs w:val="21"/>
      </w:rPr>
      <w:tab/>
      <w:t>15 Nov 2024</w:t>
    </w:r>
  </w:p>
  <w:p w14:paraId="2296693E" w14:textId="77777777" w:rsidR="00B20FA2" w:rsidRDefault="00B20FA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E8C480E"/>
    <w:multiLevelType w:val="hybridMultilevel"/>
    <w:tmpl w:val="FA5C24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B55379A"/>
    <w:multiLevelType w:val="hybridMultilevel"/>
    <w:tmpl w:val="262E2DF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217E0BCC"/>
    <w:multiLevelType w:val="hybridMultilevel"/>
    <w:tmpl w:val="AAD42202"/>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281E52BA"/>
    <w:multiLevelType w:val="hybridMultilevel"/>
    <w:tmpl w:val="E000DA2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8AE5BA4"/>
    <w:multiLevelType w:val="hybridMultilevel"/>
    <w:tmpl w:val="AF607EE0"/>
    <w:lvl w:ilvl="0" w:tplc="ECBC95A0">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936437B"/>
    <w:multiLevelType w:val="hybridMultilevel"/>
    <w:tmpl w:val="B64C0EF2"/>
    <w:lvl w:ilvl="0" w:tplc="DCC04648">
      <w:start w:val="9"/>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333B1EF4"/>
    <w:multiLevelType w:val="hybridMultilevel"/>
    <w:tmpl w:val="F5182A5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3FB5327A"/>
    <w:multiLevelType w:val="hybridMultilevel"/>
    <w:tmpl w:val="C6E2731C"/>
    <w:lvl w:ilvl="0" w:tplc="06E4C39C">
      <w:start w:val="9"/>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439A2AE9"/>
    <w:multiLevelType w:val="hybridMultilevel"/>
    <w:tmpl w:val="9CF4DF02"/>
    <w:lvl w:ilvl="0" w:tplc="FB4AF8D2">
      <w:start w:val="1"/>
      <w:numFmt w:val="decimal"/>
      <w:lvlText w:val="%1."/>
      <w:lvlJc w:val="left"/>
      <w:pPr>
        <w:ind w:left="36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216562D"/>
    <w:multiLevelType w:val="hybridMultilevel"/>
    <w:tmpl w:val="E000DA2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630F062A"/>
    <w:multiLevelType w:val="hybridMultilevel"/>
    <w:tmpl w:val="1BF858E6"/>
    <w:lvl w:ilvl="0" w:tplc="0E901370">
      <w:start w:val="9"/>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65A540E5"/>
    <w:multiLevelType w:val="hybridMultilevel"/>
    <w:tmpl w:val="37F413A4"/>
    <w:lvl w:ilvl="0" w:tplc="30325F7A">
      <w:start w:val="9"/>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66AB7516"/>
    <w:multiLevelType w:val="hybridMultilevel"/>
    <w:tmpl w:val="4776D89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7E130280"/>
    <w:multiLevelType w:val="hybridMultilevel"/>
    <w:tmpl w:val="5288866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857308458">
    <w:abstractNumId w:val="13"/>
  </w:num>
  <w:num w:numId="2" w16cid:durableId="1471629496">
    <w:abstractNumId w:val="0"/>
  </w:num>
  <w:num w:numId="3" w16cid:durableId="1131634553">
    <w:abstractNumId w:val="6"/>
  </w:num>
  <w:num w:numId="4" w16cid:durableId="1537739309">
    <w:abstractNumId w:val="12"/>
  </w:num>
  <w:num w:numId="5" w16cid:durableId="1637757431">
    <w:abstractNumId w:val="1"/>
  </w:num>
  <w:num w:numId="6" w16cid:durableId="114179521">
    <w:abstractNumId w:val="2"/>
  </w:num>
  <w:num w:numId="7" w16cid:durableId="139003413">
    <w:abstractNumId w:val="7"/>
  </w:num>
  <w:num w:numId="8" w16cid:durableId="1436056294">
    <w:abstractNumId w:val="11"/>
  </w:num>
  <w:num w:numId="9" w16cid:durableId="638537762">
    <w:abstractNumId w:val="5"/>
  </w:num>
  <w:num w:numId="10" w16cid:durableId="874654949">
    <w:abstractNumId w:val="10"/>
  </w:num>
  <w:num w:numId="11" w16cid:durableId="232207282">
    <w:abstractNumId w:val="4"/>
  </w:num>
  <w:num w:numId="12" w16cid:durableId="2067802340">
    <w:abstractNumId w:val="3"/>
  </w:num>
  <w:num w:numId="13" w16cid:durableId="2054501902">
    <w:abstractNumId w:val="8"/>
  </w:num>
  <w:num w:numId="14" w16cid:durableId="829105633">
    <w:abstractNumId w:val="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Thomas Kjeldsen">
    <w15:presenceInfo w15:providerId="AD" w15:userId="S::Thomas.Kjeldsen@student.uts.edu.au::9cd61089-99c1-48fb-85d6-850894ef76b8"/>
  </w15:person>
  <w15:person w15:author="Ammar Kaleelulla">
    <w15:presenceInfo w15:providerId="AD" w15:userId="S::AmmarAhamad.Kaleelulla@student.uts.edu.au::0252e167-3f98-4adb-abed-844685f0761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20FA2"/>
    <w:rsid w:val="00026205"/>
    <w:rsid w:val="0002654D"/>
    <w:rsid w:val="00045B0E"/>
    <w:rsid w:val="00050EEF"/>
    <w:rsid w:val="00056E7D"/>
    <w:rsid w:val="000573FC"/>
    <w:rsid w:val="00076DBB"/>
    <w:rsid w:val="00076EB8"/>
    <w:rsid w:val="0008238B"/>
    <w:rsid w:val="00094655"/>
    <w:rsid w:val="00097631"/>
    <w:rsid w:val="000A2AF5"/>
    <w:rsid w:val="000A3F06"/>
    <w:rsid w:val="000A705E"/>
    <w:rsid w:val="000A7876"/>
    <w:rsid w:val="000B2758"/>
    <w:rsid w:val="000B6792"/>
    <w:rsid w:val="000B7320"/>
    <w:rsid w:val="000B741D"/>
    <w:rsid w:val="000C4098"/>
    <w:rsid w:val="000E0AD4"/>
    <w:rsid w:val="000E39D3"/>
    <w:rsid w:val="000F2CC1"/>
    <w:rsid w:val="000F65AE"/>
    <w:rsid w:val="001013DA"/>
    <w:rsid w:val="00101980"/>
    <w:rsid w:val="00104BA8"/>
    <w:rsid w:val="0010556B"/>
    <w:rsid w:val="00110DFE"/>
    <w:rsid w:val="001254D3"/>
    <w:rsid w:val="00125F05"/>
    <w:rsid w:val="00126D2D"/>
    <w:rsid w:val="00131ED5"/>
    <w:rsid w:val="00145F42"/>
    <w:rsid w:val="00155EDD"/>
    <w:rsid w:val="0017217C"/>
    <w:rsid w:val="0017663A"/>
    <w:rsid w:val="00182922"/>
    <w:rsid w:val="00184814"/>
    <w:rsid w:val="00196CAF"/>
    <w:rsid w:val="001A44C7"/>
    <w:rsid w:val="001A7445"/>
    <w:rsid w:val="001B4227"/>
    <w:rsid w:val="001C06F0"/>
    <w:rsid w:val="001D4DF9"/>
    <w:rsid w:val="001D744E"/>
    <w:rsid w:val="001E2E75"/>
    <w:rsid w:val="001E3616"/>
    <w:rsid w:val="001E421F"/>
    <w:rsid w:val="001F62CA"/>
    <w:rsid w:val="00203161"/>
    <w:rsid w:val="00203866"/>
    <w:rsid w:val="00205384"/>
    <w:rsid w:val="002058C3"/>
    <w:rsid w:val="0020761E"/>
    <w:rsid w:val="002123C8"/>
    <w:rsid w:val="002131F1"/>
    <w:rsid w:val="002139E6"/>
    <w:rsid w:val="002162D1"/>
    <w:rsid w:val="00241A7D"/>
    <w:rsid w:val="002476D7"/>
    <w:rsid w:val="002536E8"/>
    <w:rsid w:val="00261B83"/>
    <w:rsid w:val="0026479C"/>
    <w:rsid w:val="002759AD"/>
    <w:rsid w:val="00276D64"/>
    <w:rsid w:val="002804A0"/>
    <w:rsid w:val="00283EC4"/>
    <w:rsid w:val="00292232"/>
    <w:rsid w:val="00297D39"/>
    <w:rsid w:val="002A3AD3"/>
    <w:rsid w:val="002C071E"/>
    <w:rsid w:val="002C75ED"/>
    <w:rsid w:val="002D48B5"/>
    <w:rsid w:val="002E1815"/>
    <w:rsid w:val="002F1A06"/>
    <w:rsid w:val="002F6551"/>
    <w:rsid w:val="00301AE7"/>
    <w:rsid w:val="0030246F"/>
    <w:rsid w:val="003039BC"/>
    <w:rsid w:val="0031402A"/>
    <w:rsid w:val="00317650"/>
    <w:rsid w:val="00321967"/>
    <w:rsid w:val="0032296B"/>
    <w:rsid w:val="0032496F"/>
    <w:rsid w:val="003307E0"/>
    <w:rsid w:val="00331E4B"/>
    <w:rsid w:val="003328E2"/>
    <w:rsid w:val="0033405C"/>
    <w:rsid w:val="003359A6"/>
    <w:rsid w:val="00346591"/>
    <w:rsid w:val="00353FD8"/>
    <w:rsid w:val="00354004"/>
    <w:rsid w:val="00355368"/>
    <w:rsid w:val="00362258"/>
    <w:rsid w:val="00365124"/>
    <w:rsid w:val="003670A7"/>
    <w:rsid w:val="003711A6"/>
    <w:rsid w:val="00374954"/>
    <w:rsid w:val="003906E3"/>
    <w:rsid w:val="00392ED6"/>
    <w:rsid w:val="00395E99"/>
    <w:rsid w:val="00396C94"/>
    <w:rsid w:val="00397195"/>
    <w:rsid w:val="003975A6"/>
    <w:rsid w:val="003A091F"/>
    <w:rsid w:val="003A5804"/>
    <w:rsid w:val="003C6A99"/>
    <w:rsid w:val="003D01A3"/>
    <w:rsid w:val="003E089B"/>
    <w:rsid w:val="003E592E"/>
    <w:rsid w:val="003F12DF"/>
    <w:rsid w:val="003F3DFA"/>
    <w:rsid w:val="003F6080"/>
    <w:rsid w:val="00410634"/>
    <w:rsid w:val="004124DF"/>
    <w:rsid w:val="00415763"/>
    <w:rsid w:val="004246E1"/>
    <w:rsid w:val="004275E5"/>
    <w:rsid w:val="00444BC4"/>
    <w:rsid w:val="00444DF0"/>
    <w:rsid w:val="00452E8C"/>
    <w:rsid w:val="0047725E"/>
    <w:rsid w:val="004807BF"/>
    <w:rsid w:val="00485210"/>
    <w:rsid w:val="00495184"/>
    <w:rsid w:val="004C0A53"/>
    <w:rsid w:val="004C5F99"/>
    <w:rsid w:val="004D0229"/>
    <w:rsid w:val="004D2B24"/>
    <w:rsid w:val="004D58D1"/>
    <w:rsid w:val="004E07E7"/>
    <w:rsid w:val="004E7F0A"/>
    <w:rsid w:val="004F3508"/>
    <w:rsid w:val="004F539E"/>
    <w:rsid w:val="005014CD"/>
    <w:rsid w:val="00507744"/>
    <w:rsid w:val="00514A25"/>
    <w:rsid w:val="00515893"/>
    <w:rsid w:val="005177F2"/>
    <w:rsid w:val="00525DAE"/>
    <w:rsid w:val="00526C1E"/>
    <w:rsid w:val="00533204"/>
    <w:rsid w:val="005370DD"/>
    <w:rsid w:val="005465BB"/>
    <w:rsid w:val="00580198"/>
    <w:rsid w:val="00581FF4"/>
    <w:rsid w:val="00583D89"/>
    <w:rsid w:val="00585E69"/>
    <w:rsid w:val="00596AE4"/>
    <w:rsid w:val="005A3632"/>
    <w:rsid w:val="005B0B6B"/>
    <w:rsid w:val="005B5013"/>
    <w:rsid w:val="005B547F"/>
    <w:rsid w:val="005B7AFA"/>
    <w:rsid w:val="005C3984"/>
    <w:rsid w:val="005C39A8"/>
    <w:rsid w:val="005D0D08"/>
    <w:rsid w:val="005D6DED"/>
    <w:rsid w:val="005E4279"/>
    <w:rsid w:val="005F000D"/>
    <w:rsid w:val="005F30EE"/>
    <w:rsid w:val="005F6E1E"/>
    <w:rsid w:val="00611E29"/>
    <w:rsid w:val="00620F10"/>
    <w:rsid w:val="00627350"/>
    <w:rsid w:val="00633C6A"/>
    <w:rsid w:val="00633CC9"/>
    <w:rsid w:val="00640FA6"/>
    <w:rsid w:val="0065161C"/>
    <w:rsid w:val="00654FE4"/>
    <w:rsid w:val="006606F5"/>
    <w:rsid w:val="00661ABD"/>
    <w:rsid w:val="006801DC"/>
    <w:rsid w:val="006803CD"/>
    <w:rsid w:val="0068236B"/>
    <w:rsid w:val="006909F0"/>
    <w:rsid w:val="0069203A"/>
    <w:rsid w:val="0069358B"/>
    <w:rsid w:val="00693683"/>
    <w:rsid w:val="00694A14"/>
    <w:rsid w:val="006A6C91"/>
    <w:rsid w:val="006A6EE8"/>
    <w:rsid w:val="006B029F"/>
    <w:rsid w:val="006B4A86"/>
    <w:rsid w:val="006C41B0"/>
    <w:rsid w:val="006C77E1"/>
    <w:rsid w:val="006D0EB7"/>
    <w:rsid w:val="006D5DFF"/>
    <w:rsid w:val="006D76F3"/>
    <w:rsid w:val="006E321C"/>
    <w:rsid w:val="006E54EB"/>
    <w:rsid w:val="006E5F64"/>
    <w:rsid w:val="006F71F3"/>
    <w:rsid w:val="0070152D"/>
    <w:rsid w:val="00717CC8"/>
    <w:rsid w:val="007206ED"/>
    <w:rsid w:val="0073179A"/>
    <w:rsid w:val="00732734"/>
    <w:rsid w:val="00733662"/>
    <w:rsid w:val="00744AF6"/>
    <w:rsid w:val="007469C0"/>
    <w:rsid w:val="00751194"/>
    <w:rsid w:val="007536E0"/>
    <w:rsid w:val="00753DFE"/>
    <w:rsid w:val="0077371A"/>
    <w:rsid w:val="00773969"/>
    <w:rsid w:val="00776D16"/>
    <w:rsid w:val="00782C48"/>
    <w:rsid w:val="007867EE"/>
    <w:rsid w:val="007932E1"/>
    <w:rsid w:val="007A5142"/>
    <w:rsid w:val="007B41BC"/>
    <w:rsid w:val="007C1C77"/>
    <w:rsid w:val="007C2145"/>
    <w:rsid w:val="007C353F"/>
    <w:rsid w:val="007C364A"/>
    <w:rsid w:val="00806565"/>
    <w:rsid w:val="0081702A"/>
    <w:rsid w:val="00832CF9"/>
    <w:rsid w:val="00832D1D"/>
    <w:rsid w:val="00835ADA"/>
    <w:rsid w:val="00836CC0"/>
    <w:rsid w:val="0084799C"/>
    <w:rsid w:val="0085398A"/>
    <w:rsid w:val="00853FBD"/>
    <w:rsid w:val="00861137"/>
    <w:rsid w:val="00862362"/>
    <w:rsid w:val="0087418D"/>
    <w:rsid w:val="00875CD7"/>
    <w:rsid w:val="00876E00"/>
    <w:rsid w:val="00880FC1"/>
    <w:rsid w:val="00892282"/>
    <w:rsid w:val="00892984"/>
    <w:rsid w:val="008A124A"/>
    <w:rsid w:val="008A4A57"/>
    <w:rsid w:val="008B2349"/>
    <w:rsid w:val="008B261C"/>
    <w:rsid w:val="008B360A"/>
    <w:rsid w:val="008C0AFE"/>
    <w:rsid w:val="008F45B2"/>
    <w:rsid w:val="008F5FCE"/>
    <w:rsid w:val="008F672A"/>
    <w:rsid w:val="0090032A"/>
    <w:rsid w:val="00921C45"/>
    <w:rsid w:val="0092362A"/>
    <w:rsid w:val="00926FAD"/>
    <w:rsid w:val="00930686"/>
    <w:rsid w:val="00931FCF"/>
    <w:rsid w:val="00940063"/>
    <w:rsid w:val="00946660"/>
    <w:rsid w:val="009470ED"/>
    <w:rsid w:val="0095649E"/>
    <w:rsid w:val="0096221B"/>
    <w:rsid w:val="009731DF"/>
    <w:rsid w:val="00977D0F"/>
    <w:rsid w:val="009800AD"/>
    <w:rsid w:val="0098485D"/>
    <w:rsid w:val="009D2D95"/>
    <w:rsid w:val="009D75A0"/>
    <w:rsid w:val="009E45BA"/>
    <w:rsid w:val="009E59CD"/>
    <w:rsid w:val="009E664C"/>
    <w:rsid w:val="009F2FF6"/>
    <w:rsid w:val="009F5CBD"/>
    <w:rsid w:val="00A00E17"/>
    <w:rsid w:val="00A10F84"/>
    <w:rsid w:val="00A14D72"/>
    <w:rsid w:val="00A204A5"/>
    <w:rsid w:val="00A30265"/>
    <w:rsid w:val="00A33BD5"/>
    <w:rsid w:val="00A34BA2"/>
    <w:rsid w:val="00A355D0"/>
    <w:rsid w:val="00A41B90"/>
    <w:rsid w:val="00A447A5"/>
    <w:rsid w:val="00A63756"/>
    <w:rsid w:val="00A7021B"/>
    <w:rsid w:val="00A710B5"/>
    <w:rsid w:val="00A75CF5"/>
    <w:rsid w:val="00A9038C"/>
    <w:rsid w:val="00A9786D"/>
    <w:rsid w:val="00A97D41"/>
    <w:rsid w:val="00AA7935"/>
    <w:rsid w:val="00AC1CD0"/>
    <w:rsid w:val="00AD322E"/>
    <w:rsid w:val="00AE0957"/>
    <w:rsid w:val="00AE4774"/>
    <w:rsid w:val="00AE6533"/>
    <w:rsid w:val="00AF0863"/>
    <w:rsid w:val="00AF65AD"/>
    <w:rsid w:val="00B10618"/>
    <w:rsid w:val="00B109A0"/>
    <w:rsid w:val="00B20FA2"/>
    <w:rsid w:val="00B33CC2"/>
    <w:rsid w:val="00B36918"/>
    <w:rsid w:val="00B46663"/>
    <w:rsid w:val="00B47961"/>
    <w:rsid w:val="00B5139D"/>
    <w:rsid w:val="00B5185C"/>
    <w:rsid w:val="00B53E77"/>
    <w:rsid w:val="00B5506C"/>
    <w:rsid w:val="00B5587D"/>
    <w:rsid w:val="00B61D26"/>
    <w:rsid w:val="00B741F9"/>
    <w:rsid w:val="00B74315"/>
    <w:rsid w:val="00B76111"/>
    <w:rsid w:val="00B80490"/>
    <w:rsid w:val="00B85BE5"/>
    <w:rsid w:val="00B9232A"/>
    <w:rsid w:val="00B94688"/>
    <w:rsid w:val="00BA386C"/>
    <w:rsid w:val="00BA745D"/>
    <w:rsid w:val="00BB5BB6"/>
    <w:rsid w:val="00BC4E6A"/>
    <w:rsid w:val="00BC56F7"/>
    <w:rsid w:val="00BD0DD3"/>
    <w:rsid w:val="00BD47D1"/>
    <w:rsid w:val="00BE3D12"/>
    <w:rsid w:val="00BF7A0B"/>
    <w:rsid w:val="00C15208"/>
    <w:rsid w:val="00C1738C"/>
    <w:rsid w:val="00C20EF5"/>
    <w:rsid w:val="00C2121B"/>
    <w:rsid w:val="00C357A4"/>
    <w:rsid w:val="00C5540B"/>
    <w:rsid w:val="00C57BAE"/>
    <w:rsid w:val="00C6219D"/>
    <w:rsid w:val="00C743E8"/>
    <w:rsid w:val="00C75EF7"/>
    <w:rsid w:val="00C805DC"/>
    <w:rsid w:val="00C86211"/>
    <w:rsid w:val="00C900BF"/>
    <w:rsid w:val="00C925AC"/>
    <w:rsid w:val="00C94E30"/>
    <w:rsid w:val="00CA48AA"/>
    <w:rsid w:val="00CB1D1E"/>
    <w:rsid w:val="00CC0F17"/>
    <w:rsid w:val="00CC10D9"/>
    <w:rsid w:val="00CC1704"/>
    <w:rsid w:val="00CC3B67"/>
    <w:rsid w:val="00CC5BEC"/>
    <w:rsid w:val="00CD4C00"/>
    <w:rsid w:val="00CD5950"/>
    <w:rsid w:val="00CE29AD"/>
    <w:rsid w:val="00CE6DBC"/>
    <w:rsid w:val="00D071FB"/>
    <w:rsid w:val="00D16C1E"/>
    <w:rsid w:val="00D202E8"/>
    <w:rsid w:val="00D23265"/>
    <w:rsid w:val="00D233B8"/>
    <w:rsid w:val="00D234BA"/>
    <w:rsid w:val="00D26287"/>
    <w:rsid w:val="00D26DB1"/>
    <w:rsid w:val="00D578B2"/>
    <w:rsid w:val="00D60152"/>
    <w:rsid w:val="00D6596A"/>
    <w:rsid w:val="00D67366"/>
    <w:rsid w:val="00D80FD7"/>
    <w:rsid w:val="00D90964"/>
    <w:rsid w:val="00DA06FC"/>
    <w:rsid w:val="00DA086A"/>
    <w:rsid w:val="00DA7D93"/>
    <w:rsid w:val="00DB35FE"/>
    <w:rsid w:val="00DB6C9C"/>
    <w:rsid w:val="00DC27CB"/>
    <w:rsid w:val="00DD59A7"/>
    <w:rsid w:val="00DE514C"/>
    <w:rsid w:val="00DF1886"/>
    <w:rsid w:val="00DF2223"/>
    <w:rsid w:val="00DF5223"/>
    <w:rsid w:val="00DF6220"/>
    <w:rsid w:val="00E1086A"/>
    <w:rsid w:val="00E20738"/>
    <w:rsid w:val="00E2082A"/>
    <w:rsid w:val="00E27524"/>
    <w:rsid w:val="00E47F9E"/>
    <w:rsid w:val="00E506FB"/>
    <w:rsid w:val="00E9237B"/>
    <w:rsid w:val="00E97EBD"/>
    <w:rsid w:val="00EA2CF6"/>
    <w:rsid w:val="00EA5D62"/>
    <w:rsid w:val="00EB12E0"/>
    <w:rsid w:val="00EB388F"/>
    <w:rsid w:val="00EB4095"/>
    <w:rsid w:val="00EC29CD"/>
    <w:rsid w:val="00EC767A"/>
    <w:rsid w:val="00ED3637"/>
    <w:rsid w:val="00ED4BA5"/>
    <w:rsid w:val="00ED5518"/>
    <w:rsid w:val="00ED735F"/>
    <w:rsid w:val="00EE3834"/>
    <w:rsid w:val="00EE4D8B"/>
    <w:rsid w:val="00EE7358"/>
    <w:rsid w:val="00EF01DD"/>
    <w:rsid w:val="00EF0E0C"/>
    <w:rsid w:val="00EF1214"/>
    <w:rsid w:val="00EF1749"/>
    <w:rsid w:val="00EF7DA4"/>
    <w:rsid w:val="00F07068"/>
    <w:rsid w:val="00F23D66"/>
    <w:rsid w:val="00F26AAE"/>
    <w:rsid w:val="00F30DEF"/>
    <w:rsid w:val="00F31856"/>
    <w:rsid w:val="00F3259A"/>
    <w:rsid w:val="00F34BD4"/>
    <w:rsid w:val="00F36C0F"/>
    <w:rsid w:val="00F44ED0"/>
    <w:rsid w:val="00F45B60"/>
    <w:rsid w:val="00F53120"/>
    <w:rsid w:val="00F53FF1"/>
    <w:rsid w:val="00F60768"/>
    <w:rsid w:val="00F6120F"/>
    <w:rsid w:val="00F700BC"/>
    <w:rsid w:val="00F754E7"/>
    <w:rsid w:val="00F77012"/>
    <w:rsid w:val="00F77458"/>
    <w:rsid w:val="00F83F8B"/>
    <w:rsid w:val="00FA627E"/>
    <w:rsid w:val="00FA7321"/>
    <w:rsid w:val="00FB1D91"/>
    <w:rsid w:val="00FB51BE"/>
    <w:rsid w:val="00FD528A"/>
    <w:rsid w:val="00FD7046"/>
    <w:rsid w:val="00FE4723"/>
  </w:rsids>
  <m:mathPr>
    <m:mathFont m:val="Cambria Math"/>
    <m:brkBin m:val="before"/>
    <m:brkBinSub m:val="--"/>
    <m:smallFrac m:val="0"/>
    <m:dispDef/>
    <m:lMargin m:val="0"/>
    <m:rMargin m:val="0"/>
    <m:defJc m:val="centerGroup"/>
    <m:wrapIndent m:val="1440"/>
    <m:intLim m:val="subSup"/>
    <m:naryLim m:val="undOvr"/>
  </m:mathPr>
  <w:themeFontLang w:val="en-AU"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C2DA8A"/>
  <w15:chartTrackingRefBased/>
  <w15:docId w15:val="{AEA5CEA6-57A1-4DAD-8BEC-4A1675D394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AU"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20FA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B20FA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B20FA2"/>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B20FA2"/>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B20FA2"/>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B20FA2"/>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20FA2"/>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20FA2"/>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20FA2"/>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20FA2"/>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B20FA2"/>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B20FA2"/>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B20FA2"/>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B20FA2"/>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B20FA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20FA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20FA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20FA2"/>
    <w:rPr>
      <w:rFonts w:eastAsiaTheme="majorEastAsia" w:cstheme="majorBidi"/>
      <w:color w:val="272727" w:themeColor="text1" w:themeTint="D8"/>
    </w:rPr>
  </w:style>
  <w:style w:type="paragraph" w:styleId="Title">
    <w:name w:val="Title"/>
    <w:basedOn w:val="Normal"/>
    <w:next w:val="Normal"/>
    <w:link w:val="TitleChar"/>
    <w:uiPriority w:val="10"/>
    <w:qFormat/>
    <w:rsid w:val="00B20FA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20FA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20FA2"/>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20FA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20FA2"/>
    <w:pPr>
      <w:spacing w:before="160"/>
      <w:jc w:val="center"/>
    </w:pPr>
    <w:rPr>
      <w:i/>
      <w:iCs/>
      <w:color w:val="404040" w:themeColor="text1" w:themeTint="BF"/>
    </w:rPr>
  </w:style>
  <w:style w:type="character" w:customStyle="1" w:styleId="QuoteChar">
    <w:name w:val="Quote Char"/>
    <w:basedOn w:val="DefaultParagraphFont"/>
    <w:link w:val="Quote"/>
    <w:uiPriority w:val="29"/>
    <w:rsid w:val="00B20FA2"/>
    <w:rPr>
      <w:i/>
      <w:iCs/>
      <w:color w:val="404040" w:themeColor="text1" w:themeTint="BF"/>
    </w:rPr>
  </w:style>
  <w:style w:type="paragraph" w:styleId="ListParagraph">
    <w:name w:val="List Paragraph"/>
    <w:basedOn w:val="Normal"/>
    <w:uiPriority w:val="34"/>
    <w:qFormat/>
    <w:rsid w:val="00B20FA2"/>
    <w:pPr>
      <w:ind w:left="720"/>
      <w:contextualSpacing/>
    </w:pPr>
  </w:style>
  <w:style w:type="character" w:styleId="IntenseEmphasis">
    <w:name w:val="Intense Emphasis"/>
    <w:basedOn w:val="DefaultParagraphFont"/>
    <w:uiPriority w:val="21"/>
    <w:qFormat/>
    <w:rsid w:val="00B20FA2"/>
    <w:rPr>
      <w:i/>
      <w:iCs/>
      <w:color w:val="0F4761" w:themeColor="accent1" w:themeShade="BF"/>
    </w:rPr>
  </w:style>
  <w:style w:type="paragraph" w:styleId="IntenseQuote">
    <w:name w:val="Intense Quote"/>
    <w:basedOn w:val="Normal"/>
    <w:next w:val="Normal"/>
    <w:link w:val="IntenseQuoteChar"/>
    <w:uiPriority w:val="30"/>
    <w:qFormat/>
    <w:rsid w:val="00B20FA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20FA2"/>
    <w:rPr>
      <w:i/>
      <w:iCs/>
      <w:color w:val="0F4761" w:themeColor="accent1" w:themeShade="BF"/>
    </w:rPr>
  </w:style>
  <w:style w:type="character" w:styleId="IntenseReference">
    <w:name w:val="Intense Reference"/>
    <w:basedOn w:val="DefaultParagraphFont"/>
    <w:uiPriority w:val="32"/>
    <w:qFormat/>
    <w:rsid w:val="00B20FA2"/>
    <w:rPr>
      <w:b/>
      <w:bCs/>
      <w:smallCaps/>
      <w:color w:val="0F4761" w:themeColor="accent1" w:themeShade="BF"/>
      <w:spacing w:val="5"/>
    </w:rPr>
  </w:style>
  <w:style w:type="paragraph" w:styleId="Header">
    <w:name w:val="header"/>
    <w:basedOn w:val="Normal"/>
    <w:link w:val="HeaderChar"/>
    <w:uiPriority w:val="99"/>
    <w:unhideWhenUsed/>
    <w:rsid w:val="00B20FA2"/>
    <w:pPr>
      <w:tabs>
        <w:tab w:val="center" w:pos="4513"/>
        <w:tab w:val="right" w:pos="9026"/>
      </w:tabs>
      <w:spacing w:after="0" w:line="240" w:lineRule="auto"/>
    </w:pPr>
  </w:style>
  <w:style w:type="character" w:customStyle="1" w:styleId="HeaderChar">
    <w:name w:val="Header Char"/>
    <w:basedOn w:val="DefaultParagraphFont"/>
    <w:link w:val="Header"/>
    <w:uiPriority w:val="99"/>
    <w:rsid w:val="00B20FA2"/>
  </w:style>
  <w:style w:type="paragraph" w:styleId="Footer">
    <w:name w:val="footer"/>
    <w:basedOn w:val="Normal"/>
    <w:link w:val="FooterChar"/>
    <w:uiPriority w:val="99"/>
    <w:unhideWhenUsed/>
    <w:rsid w:val="00B20FA2"/>
    <w:pPr>
      <w:tabs>
        <w:tab w:val="center" w:pos="4513"/>
        <w:tab w:val="right" w:pos="9026"/>
      </w:tabs>
      <w:spacing w:after="0" w:line="240" w:lineRule="auto"/>
    </w:pPr>
  </w:style>
  <w:style w:type="character" w:customStyle="1" w:styleId="FooterChar">
    <w:name w:val="Footer Char"/>
    <w:basedOn w:val="DefaultParagraphFont"/>
    <w:link w:val="Footer"/>
    <w:uiPriority w:val="99"/>
    <w:rsid w:val="00B20FA2"/>
  </w:style>
  <w:style w:type="character" w:styleId="Hyperlink">
    <w:name w:val="Hyperlink"/>
    <w:basedOn w:val="DefaultParagraphFont"/>
    <w:uiPriority w:val="99"/>
    <w:unhideWhenUsed/>
    <w:rsid w:val="006C77E1"/>
    <w:rPr>
      <w:color w:val="467886" w:themeColor="hyperlink"/>
      <w:u w:val="single"/>
    </w:rPr>
  </w:style>
  <w:style w:type="paragraph" w:styleId="TOCHeading">
    <w:name w:val="TOC Heading"/>
    <w:basedOn w:val="Heading1"/>
    <w:next w:val="Normal"/>
    <w:uiPriority w:val="39"/>
    <w:unhideWhenUsed/>
    <w:qFormat/>
    <w:rsid w:val="006C77E1"/>
    <w:pPr>
      <w:spacing w:before="480" w:after="0" w:line="276" w:lineRule="auto"/>
      <w:outlineLvl w:val="9"/>
    </w:pPr>
    <w:rPr>
      <w:b/>
      <w:bCs/>
      <w:kern w:val="0"/>
      <w:sz w:val="28"/>
      <w:szCs w:val="28"/>
      <w:lang w:val="en-US"/>
      <w14:ligatures w14:val="none"/>
    </w:rPr>
  </w:style>
  <w:style w:type="paragraph" w:styleId="TOC1">
    <w:name w:val="toc 1"/>
    <w:basedOn w:val="Normal"/>
    <w:next w:val="Normal"/>
    <w:autoRedefine/>
    <w:uiPriority w:val="39"/>
    <w:unhideWhenUsed/>
    <w:rsid w:val="006C77E1"/>
    <w:pPr>
      <w:spacing w:before="120" w:after="0"/>
    </w:pPr>
    <w:rPr>
      <w:b/>
      <w:bCs/>
      <w:i/>
      <w:iCs/>
    </w:rPr>
  </w:style>
  <w:style w:type="paragraph" w:styleId="TOC2">
    <w:name w:val="toc 2"/>
    <w:basedOn w:val="Normal"/>
    <w:next w:val="Normal"/>
    <w:autoRedefine/>
    <w:uiPriority w:val="39"/>
    <w:unhideWhenUsed/>
    <w:rsid w:val="006C77E1"/>
    <w:pPr>
      <w:spacing w:before="120" w:after="0"/>
      <w:ind w:left="240"/>
    </w:pPr>
    <w:rPr>
      <w:b/>
      <w:bCs/>
      <w:sz w:val="22"/>
      <w:szCs w:val="22"/>
    </w:rPr>
  </w:style>
  <w:style w:type="paragraph" w:styleId="Caption">
    <w:name w:val="caption"/>
    <w:basedOn w:val="Normal"/>
    <w:next w:val="Normal"/>
    <w:uiPriority w:val="35"/>
    <w:unhideWhenUsed/>
    <w:qFormat/>
    <w:rsid w:val="00C1738C"/>
    <w:pPr>
      <w:spacing w:after="200" w:line="240" w:lineRule="auto"/>
    </w:pPr>
    <w:rPr>
      <w:i/>
      <w:iCs/>
      <w:color w:val="0E2841" w:themeColor="text2"/>
      <w:sz w:val="18"/>
      <w:szCs w:val="18"/>
    </w:rPr>
  </w:style>
  <w:style w:type="paragraph" w:styleId="TOC3">
    <w:name w:val="toc 3"/>
    <w:basedOn w:val="Normal"/>
    <w:next w:val="Normal"/>
    <w:autoRedefine/>
    <w:uiPriority w:val="39"/>
    <w:unhideWhenUsed/>
    <w:rsid w:val="001C06F0"/>
    <w:pPr>
      <w:spacing w:after="100"/>
      <w:ind w:left="480"/>
    </w:pPr>
  </w:style>
  <w:style w:type="character" w:styleId="CommentReference">
    <w:name w:val="annotation reference"/>
    <w:basedOn w:val="DefaultParagraphFont"/>
    <w:uiPriority w:val="99"/>
    <w:semiHidden/>
    <w:unhideWhenUsed/>
    <w:rsid w:val="00B74315"/>
    <w:rPr>
      <w:sz w:val="16"/>
      <w:szCs w:val="16"/>
    </w:rPr>
  </w:style>
  <w:style w:type="paragraph" w:styleId="CommentText">
    <w:name w:val="annotation text"/>
    <w:basedOn w:val="Normal"/>
    <w:link w:val="CommentTextChar"/>
    <w:uiPriority w:val="99"/>
    <w:unhideWhenUsed/>
    <w:rsid w:val="00B74315"/>
    <w:pPr>
      <w:spacing w:line="240" w:lineRule="auto"/>
    </w:pPr>
    <w:rPr>
      <w:sz w:val="20"/>
      <w:szCs w:val="20"/>
    </w:rPr>
  </w:style>
  <w:style w:type="character" w:customStyle="1" w:styleId="CommentTextChar">
    <w:name w:val="Comment Text Char"/>
    <w:basedOn w:val="DefaultParagraphFont"/>
    <w:link w:val="CommentText"/>
    <w:uiPriority w:val="99"/>
    <w:rsid w:val="00B74315"/>
    <w:rPr>
      <w:sz w:val="20"/>
      <w:szCs w:val="20"/>
    </w:rPr>
  </w:style>
  <w:style w:type="paragraph" w:styleId="CommentSubject">
    <w:name w:val="annotation subject"/>
    <w:basedOn w:val="CommentText"/>
    <w:next w:val="CommentText"/>
    <w:link w:val="CommentSubjectChar"/>
    <w:uiPriority w:val="99"/>
    <w:semiHidden/>
    <w:unhideWhenUsed/>
    <w:rsid w:val="00B74315"/>
    <w:rPr>
      <w:b/>
      <w:bCs/>
    </w:rPr>
  </w:style>
  <w:style w:type="character" w:customStyle="1" w:styleId="CommentSubjectChar">
    <w:name w:val="Comment Subject Char"/>
    <w:basedOn w:val="CommentTextChar"/>
    <w:link w:val="CommentSubject"/>
    <w:uiPriority w:val="99"/>
    <w:semiHidden/>
    <w:rsid w:val="00B74315"/>
    <w:rPr>
      <w:b/>
      <w:bCs/>
      <w:sz w:val="20"/>
      <w:szCs w:val="20"/>
    </w:rPr>
  </w:style>
  <w:style w:type="paragraph" w:styleId="Revision">
    <w:name w:val="Revision"/>
    <w:hidden/>
    <w:uiPriority w:val="99"/>
    <w:semiHidden/>
    <w:rsid w:val="00EF1214"/>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93370695">
      <w:bodyDiv w:val="1"/>
      <w:marLeft w:val="0"/>
      <w:marRight w:val="0"/>
      <w:marTop w:val="0"/>
      <w:marBottom w:val="0"/>
      <w:divBdr>
        <w:top w:val="none" w:sz="0" w:space="0" w:color="auto"/>
        <w:left w:val="none" w:sz="0" w:space="0" w:color="auto"/>
        <w:bottom w:val="none" w:sz="0" w:space="0" w:color="auto"/>
        <w:right w:val="none" w:sz="0" w:space="0" w:color="auto"/>
      </w:divBdr>
    </w:div>
    <w:div w:id="527065930">
      <w:bodyDiv w:val="1"/>
      <w:marLeft w:val="0"/>
      <w:marRight w:val="0"/>
      <w:marTop w:val="0"/>
      <w:marBottom w:val="0"/>
      <w:divBdr>
        <w:top w:val="none" w:sz="0" w:space="0" w:color="auto"/>
        <w:left w:val="none" w:sz="0" w:space="0" w:color="auto"/>
        <w:bottom w:val="none" w:sz="0" w:space="0" w:color="auto"/>
        <w:right w:val="none" w:sz="0" w:space="0" w:color="auto"/>
      </w:divBdr>
    </w:div>
    <w:div w:id="621688569">
      <w:bodyDiv w:val="1"/>
      <w:marLeft w:val="0"/>
      <w:marRight w:val="0"/>
      <w:marTop w:val="0"/>
      <w:marBottom w:val="0"/>
      <w:divBdr>
        <w:top w:val="none" w:sz="0" w:space="0" w:color="auto"/>
        <w:left w:val="none" w:sz="0" w:space="0" w:color="auto"/>
        <w:bottom w:val="none" w:sz="0" w:space="0" w:color="auto"/>
        <w:right w:val="none" w:sz="0" w:space="0" w:color="auto"/>
      </w:divBdr>
    </w:div>
    <w:div w:id="684017068">
      <w:bodyDiv w:val="1"/>
      <w:marLeft w:val="0"/>
      <w:marRight w:val="0"/>
      <w:marTop w:val="0"/>
      <w:marBottom w:val="0"/>
      <w:divBdr>
        <w:top w:val="none" w:sz="0" w:space="0" w:color="auto"/>
        <w:left w:val="none" w:sz="0" w:space="0" w:color="auto"/>
        <w:bottom w:val="none" w:sz="0" w:space="0" w:color="auto"/>
        <w:right w:val="none" w:sz="0" w:space="0" w:color="auto"/>
      </w:divBdr>
    </w:div>
    <w:div w:id="704255413">
      <w:bodyDiv w:val="1"/>
      <w:marLeft w:val="0"/>
      <w:marRight w:val="0"/>
      <w:marTop w:val="0"/>
      <w:marBottom w:val="0"/>
      <w:divBdr>
        <w:top w:val="none" w:sz="0" w:space="0" w:color="auto"/>
        <w:left w:val="none" w:sz="0" w:space="0" w:color="auto"/>
        <w:bottom w:val="none" w:sz="0" w:space="0" w:color="auto"/>
        <w:right w:val="none" w:sz="0" w:space="0" w:color="auto"/>
      </w:divBdr>
    </w:div>
    <w:div w:id="879628563">
      <w:bodyDiv w:val="1"/>
      <w:marLeft w:val="0"/>
      <w:marRight w:val="0"/>
      <w:marTop w:val="0"/>
      <w:marBottom w:val="0"/>
      <w:divBdr>
        <w:top w:val="none" w:sz="0" w:space="0" w:color="auto"/>
        <w:left w:val="none" w:sz="0" w:space="0" w:color="auto"/>
        <w:bottom w:val="none" w:sz="0" w:space="0" w:color="auto"/>
        <w:right w:val="none" w:sz="0" w:space="0" w:color="auto"/>
      </w:divBdr>
    </w:div>
    <w:div w:id="975600664">
      <w:bodyDiv w:val="1"/>
      <w:marLeft w:val="0"/>
      <w:marRight w:val="0"/>
      <w:marTop w:val="0"/>
      <w:marBottom w:val="0"/>
      <w:divBdr>
        <w:top w:val="none" w:sz="0" w:space="0" w:color="auto"/>
        <w:left w:val="none" w:sz="0" w:space="0" w:color="auto"/>
        <w:bottom w:val="none" w:sz="0" w:space="0" w:color="auto"/>
        <w:right w:val="none" w:sz="0" w:space="0" w:color="auto"/>
      </w:divBdr>
    </w:div>
    <w:div w:id="1123160315">
      <w:bodyDiv w:val="1"/>
      <w:marLeft w:val="0"/>
      <w:marRight w:val="0"/>
      <w:marTop w:val="0"/>
      <w:marBottom w:val="0"/>
      <w:divBdr>
        <w:top w:val="none" w:sz="0" w:space="0" w:color="auto"/>
        <w:left w:val="none" w:sz="0" w:space="0" w:color="auto"/>
        <w:bottom w:val="none" w:sz="0" w:space="0" w:color="auto"/>
        <w:right w:val="none" w:sz="0" w:space="0" w:color="auto"/>
      </w:divBdr>
    </w:div>
    <w:div w:id="1468862548">
      <w:bodyDiv w:val="1"/>
      <w:marLeft w:val="0"/>
      <w:marRight w:val="0"/>
      <w:marTop w:val="0"/>
      <w:marBottom w:val="0"/>
      <w:divBdr>
        <w:top w:val="none" w:sz="0" w:space="0" w:color="auto"/>
        <w:left w:val="none" w:sz="0" w:space="0" w:color="auto"/>
        <w:bottom w:val="none" w:sz="0" w:space="0" w:color="auto"/>
        <w:right w:val="none" w:sz="0" w:space="0" w:color="auto"/>
      </w:divBdr>
    </w:div>
    <w:div w:id="21062263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microsoft.com/office/2018/08/relationships/commentsExtensible" Target="commentsExtensible.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fontTable" Target="fontTable.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png"/><Relationship Id="rId4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settings" Target="settings.xml"/><Relationship Id="rId11" Type="http://schemas.microsoft.com/office/2011/relationships/commentsExtended" Target="commentsExtended.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5" Type="http://schemas.openxmlformats.org/officeDocument/2006/relationships/styles" Target="styl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10" Type="http://schemas.openxmlformats.org/officeDocument/2006/relationships/comments" Target="comments.xml"/><Relationship Id="rId19" Type="http://schemas.openxmlformats.org/officeDocument/2006/relationships/image" Target="media/image6.jpeg"/><Relationship Id="rId31" Type="http://schemas.openxmlformats.org/officeDocument/2006/relationships/image" Target="media/image18.png"/><Relationship Id="rId44" Type="http://schemas.openxmlformats.org/officeDocument/2006/relationships/theme" Target="theme/theme1.xm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microsoft.com/office/2011/relationships/people" Target="people.xml"/><Relationship Id="rId8" Type="http://schemas.openxmlformats.org/officeDocument/2006/relationships/footnotes" Target="footnotes.xml"/><Relationship Id="rId3" Type="http://schemas.openxmlformats.org/officeDocument/2006/relationships/customXml" Target="../customXml/item3.xml"/><Relationship Id="rId12" Type="http://schemas.microsoft.com/office/2016/09/relationships/commentsIds" Target="commentsIds.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lcf76f155ced4ddcb4097134ff3c332f xmlns="fdbf55cf-10f0-49fa-a617-5a903818246b">
      <Terms xmlns="http://schemas.microsoft.com/office/infopath/2007/PartnerControls"/>
    </lcf76f155ced4ddcb4097134ff3c332f>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AD9EDA646FF47745A6EE457436789FF5" ma:contentTypeVersion="12" ma:contentTypeDescription="Create a new document." ma:contentTypeScope="" ma:versionID="b5b76eae9aa6904517c9fa58b81db482">
  <xsd:schema xmlns:xsd="http://www.w3.org/2001/XMLSchema" xmlns:xs="http://www.w3.org/2001/XMLSchema" xmlns:p="http://schemas.microsoft.com/office/2006/metadata/properties" xmlns:ns2="fdbf55cf-10f0-49fa-a617-5a903818246b" targetNamespace="http://schemas.microsoft.com/office/2006/metadata/properties" ma:root="true" ma:fieldsID="007becb5391e6d00c76f4a70b2d80428" ns2:_="">
    <xsd:import namespace="fdbf55cf-10f0-49fa-a617-5a903818246b"/>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element ref="ns2:lcf76f155ced4ddcb4097134ff3c332f" minOccurs="0"/>
                <xsd:element ref="ns2:MediaServiceDateTaken" minOccurs="0"/>
                <xsd:element ref="ns2:MediaServiceOCR" minOccurs="0"/>
                <xsd:element ref="ns2:MediaServiceGenerationTime" minOccurs="0"/>
                <xsd:element ref="ns2:MediaServiceEventHashCode" minOccurs="0"/>
                <xsd:element ref="ns2:MediaServiceLocation"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dbf55cf-10f0-49fa-a617-5a903818246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lcf76f155ced4ddcb4097134ff3c332f" ma:index="13" nillable="true" ma:taxonomy="true" ma:internalName="lcf76f155ced4ddcb4097134ff3c332f" ma:taxonomyFieldName="MediaServiceImageTags" ma:displayName="Image Tags" ma:readOnly="false" ma:fieldId="{5cf76f15-5ced-4ddc-b409-7134ff3c332f}" ma:taxonomyMulti="true" ma:sspId="4fef7914-8384-4319-8444-378afdf4f659" ma:termSetId="09814cd3-568e-fe90-9814-8d621ff8fb84" ma:anchorId="fba54fb3-c3e1-fe81-a776-ca4b69148c4d" ma:open="true" ma:isKeyword="false">
      <xsd:complexType>
        <xsd:sequence>
          <xsd:element ref="pc:Terms" minOccurs="0" maxOccurs="1"/>
        </xsd:sequence>
      </xsd:complexType>
    </xsd:element>
    <xsd:element name="MediaServiceDateTaken" ma:index="14" nillable="true" ma:displayName="MediaServiceDateTaken" ma:hidden="true" ma:indexed="true" ma:internalName="MediaServiceDateTaken"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Location" ma:index="18" nillable="true" ma:displayName="Location" ma:indexed="true" ma:internalName="MediaServiceLocation" ma:readOnly="true">
      <xsd:simpleType>
        <xsd:restriction base="dms:Text"/>
      </xsd:simpleType>
    </xsd:element>
    <xsd:element name="MediaLengthInSeconds" ma:index="19" nillable="true" ma:displayName="MediaLengthInSeconds" ma:hidden="true"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C463602D-C543-4506-B9F0-46B04A1B6B6F}">
  <ds:schemaRefs>
    <ds:schemaRef ds:uri="http://schemas.microsoft.com/office/2006/metadata/properties"/>
    <ds:schemaRef ds:uri="http://schemas.microsoft.com/office/infopath/2007/PartnerControls"/>
    <ds:schemaRef ds:uri="fdbf55cf-10f0-49fa-a617-5a903818246b"/>
  </ds:schemaRefs>
</ds:datastoreItem>
</file>

<file path=customXml/itemProps2.xml><?xml version="1.0" encoding="utf-8"?>
<ds:datastoreItem xmlns:ds="http://schemas.openxmlformats.org/officeDocument/2006/customXml" ds:itemID="{3F570551-FEC4-4279-BA30-5D8BF13BEAB6}">
  <ds:schemaRefs>
    <ds:schemaRef ds:uri="http://schemas.microsoft.com/sharepoint/v3/contenttype/forms"/>
  </ds:schemaRefs>
</ds:datastoreItem>
</file>

<file path=customXml/itemProps3.xml><?xml version="1.0" encoding="utf-8"?>
<ds:datastoreItem xmlns:ds="http://schemas.openxmlformats.org/officeDocument/2006/customXml" ds:itemID="{6A2DD7FA-D059-48D0-B2E4-33B84E5C53C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dbf55cf-10f0-49fa-a617-5a903818246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260</TotalTime>
  <Pages>1</Pages>
  <Words>3261</Words>
  <Characters>18593</Characters>
  <Application>Microsoft Office Word</Application>
  <DocSecurity>4</DocSecurity>
  <Lines>154</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21811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Thomas Kjeldsen</dc:creator>
  <cp:keywords/>
  <dc:description/>
  <cp:lastModifiedBy>Kelvin Kong</cp:lastModifiedBy>
  <cp:revision>203</cp:revision>
  <dcterms:created xsi:type="dcterms:W3CDTF">2024-11-16T18:29:00Z</dcterms:created>
  <dcterms:modified xsi:type="dcterms:W3CDTF">2024-11-24T05:36:00Z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0x010100AD9EDA646FF47745A6EE457436789FF5</vt:lpwstr>
  </property>
  <property fmtid="{D5CDD505-2E9C-101B-9397-08002B2CF9AE}" pid="3" name="MediaServiceImageTags">
    <vt:lpwstr/>
  </property>
</Properties>
</file>